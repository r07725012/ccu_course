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E68DD5" w14:textId="77777777" w:rsidR="0061537B" w:rsidRPr="0061537B" w:rsidRDefault="0061537B" w:rsidP="0061537B">
      <w:pPr>
        <w:autoSpaceDE w:val="0"/>
        <w:autoSpaceDN w:val="0"/>
        <w:adjustRightInd w:val="0"/>
        <w:spacing w:afterLines="0" w:line="240" w:lineRule="auto"/>
        <w:ind w:leftChars="0" w:left="0" w:rightChars="0" w:right="0"/>
        <w:jc w:val="center"/>
        <w:rPr>
          <w:rFonts w:ascii="Times New Roman" w:eastAsia="標楷體" w:hAnsi="Times New Roman" w:cs="Times New Roman"/>
          <w:kern w:val="0"/>
          <w:sz w:val="44"/>
          <w:szCs w:val="44"/>
        </w:rPr>
      </w:pPr>
      <w:r w:rsidRPr="0061537B">
        <w:rPr>
          <w:rFonts w:ascii="Times New Roman" w:eastAsia="標楷體" w:hAnsi="Times New Roman" w:cs="Times New Roman"/>
          <w:b/>
          <w:bCs/>
          <w:kern w:val="0"/>
          <w:sz w:val="44"/>
          <w:szCs w:val="44"/>
        </w:rPr>
        <w:t xml:space="preserve">2017 </w:t>
      </w:r>
      <w:r w:rsidRPr="0061537B">
        <w:rPr>
          <w:rFonts w:ascii="Times New Roman" w:eastAsia="標楷體" w:hAnsi="Times New Roman" w:cs="Times New Roman"/>
          <w:kern w:val="0"/>
          <w:sz w:val="44"/>
          <w:szCs w:val="44"/>
        </w:rPr>
        <w:t>台灣大學大健康創意創業競賽</w:t>
      </w:r>
    </w:p>
    <w:p w14:paraId="25DBED70" w14:textId="77777777" w:rsidR="0061537B" w:rsidRPr="0061537B" w:rsidRDefault="0061537B" w:rsidP="0061537B">
      <w:pPr>
        <w:autoSpaceDE w:val="0"/>
        <w:autoSpaceDN w:val="0"/>
        <w:adjustRightInd w:val="0"/>
        <w:spacing w:afterLines="0" w:line="240" w:lineRule="auto"/>
        <w:ind w:leftChars="0" w:left="0" w:rightChars="0" w:right="0"/>
        <w:jc w:val="center"/>
        <w:rPr>
          <w:rFonts w:ascii="Times New Roman" w:eastAsia="標楷體" w:hAnsi="Times New Roman" w:cs="Times New Roman"/>
          <w:kern w:val="0"/>
          <w:sz w:val="52"/>
          <w:szCs w:val="52"/>
        </w:rPr>
      </w:pPr>
      <w:r w:rsidRPr="0061537B">
        <w:rPr>
          <w:rFonts w:ascii="Times New Roman" w:eastAsia="標楷體" w:hAnsi="Times New Roman" w:cs="Times New Roman"/>
          <w:kern w:val="0"/>
          <w:sz w:val="52"/>
          <w:szCs w:val="52"/>
        </w:rPr>
        <w:t>創意創業企劃書</w:t>
      </w:r>
    </w:p>
    <w:p w14:paraId="013098FD" w14:textId="77777777" w:rsidR="0061537B" w:rsidRDefault="0061537B" w:rsidP="0061537B">
      <w:pPr>
        <w:autoSpaceDE w:val="0"/>
        <w:autoSpaceDN w:val="0"/>
        <w:adjustRightInd w:val="0"/>
        <w:spacing w:afterLines="0" w:line="240" w:lineRule="auto"/>
        <w:ind w:leftChars="0" w:left="0" w:rightChars="0" w:right="0"/>
        <w:jc w:val="center"/>
        <w:rPr>
          <w:rFonts w:ascii="Times New Roman" w:eastAsia="標楷體" w:hAnsi="Times New Roman" w:cs="Times New Roman"/>
          <w:kern w:val="0"/>
          <w:sz w:val="44"/>
          <w:szCs w:val="44"/>
        </w:rPr>
      </w:pPr>
    </w:p>
    <w:p w14:paraId="4069D756" w14:textId="77777777" w:rsidR="0061537B" w:rsidRDefault="0061537B" w:rsidP="0061537B">
      <w:pPr>
        <w:autoSpaceDE w:val="0"/>
        <w:autoSpaceDN w:val="0"/>
        <w:adjustRightInd w:val="0"/>
        <w:spacing w:afterLines="0" w:line="240" w:lineRule="auto"/>
        <w:ind w:leftChars="0" w:left="0" w:rightChars="0" w:right="0"/>
        <w:jc w:val="center"/>
        <w:rPr>
          <w:rFonts w:ascii="Times New Roman" w:eastAsia="標楷體" w:hAnsi="Times New Roman" w:cs="Times New Roman"/>
          <w:kern w:val="0"/>
          <w:sz w:val="44"/>
          <w:szCs w:val="44"/>
        </w:rPr>
      </w:pPr>
      <w:r w:rsidRPr="0061537B">
        <w:rPr>
          <w:rFonts w:ascii="Times New Roman" w:eastAsia="標楷體" w:hAnsi="Times New Roman" w:cs="Times New Roman"/>
          <w:kern w:val="0"/>
          <w:sz w:val="44"/>
          <w:szCs w:val="44"/>
        </w:rPr>
        <w:t>長青旅遊</w:t>
      </w:r>
      <w:r w:rsidRPr="0061537B">
        <w:rPr>
          <w:rFonts w:ascii="Times New Roman" w:eastAsia="標楷體" w:hAnsi="Times New Roman" w:cs="Times New Roman"/>
          <w:kern w:val="0"/>
          <w:sz w:val="44"/>
          <w:szCs w:val="44"/>
        </w:rPr>
        <w:t>APP</w:t>
      </w:r>
    </w:p>
    <w:p w14:paraId="3776C547" w14:textId="77777777" w:rsidR="0061537B" w:rsidRPr="0061537B" w:rsidRDefault="0061537B" w:rsidP="0061537B">
      <w:pPr>
        <w:autoSpaceDE w:val="0"/>
        <w:autoSpaceDN w:val="0"/>
        <w:adjustRightInd w:val="0"/>
        <w:spacing w:afterLines="0" w:line="240" w:lineRule="auto"/>
        <w:ind w:leftChars="0" w:left="0" w:rightChars="0" w:right="0"/>
        <w:jc w:val="center"/>
        <w:rPr>
          <w:rFonts w:ascii="Times New Roman" w:eastAsia="標楷體" w:hAnsi="Times New Roman" w:cs="Times New Roman"/>
          <w:kern w:val="0"/>
          <w:sz w:val="44"/>
          <w:szCs w:val="44"/>
        </w:rPr>
      </w:pPr>
    </w:p>
    <w:p w14:paraId="627AFB39" w14:textId="77777777" w:rsidR="0061537B" w:rsidRPr="0061537B" w:rsidRDefault="0061537B" w:rsidP="0061537B">
      <w:pPr>
        <w:autoSpaceDE w:val="0"/>
        <w:autoSpaceDN w:val="0"/>
        <w:adjustRightInd w:val="0"/>
        <w:spacing w:afterLines="0" w:line="240" w:lineRule="auto"/>
        <w:ind w:leftChars="0" w:left="0" w:rightChars="0" w:right="0"/>
        <w:rPr>
          <w:rFonts w:ascii="Times New Roman" w:eastAsia="標楷體" w:hAnsi="Times New Roman" w:cs="Times New Roman"/>
          <w:kern w:val="0"/>
          <w:sz w:val="32"/>
          <w:szCs w:val="32"/>
        </w:rPr>
      </w:pPr>
      <w:r w:rsidRPr="0061537B">
        <w:rPr>
          <w:rFonts w:ascii="Times New Roman" w:eastAsia="標楷體" w:hAnsi="Times New Roman" w:cs="Times New Roman"/>
          <w:kern w:val="0"/>
          <w:sz w:val="32"/>
          <w:szCs w:val="32"/>
        </w:rPr>
        <w:t>團隊名稱：</w:t>
      </w:r>
      <w:r w:rsidRPr="0061537B">
        <w:rPr>
          <w:rFonts w:ascii="Times New Roman" w:eastAsia="標楷體" w:hAnsi="Times New Roman" w:cs="Times New Roman"/>
          <w:kern w:val="0"/>
          <w:sz w:val="32"/>
          <w:szCs w:val="32"/>
        </w:rPr>
        <w:t>Elder Go</w:t>
      </w:r>
    </w:p>
    <w:p w14:paraId="2304B005" w14:textId="77777777" w:rsidR="0061537B" w:rsidRPr="0061537B" w:rsidRDefault="0061537B" w:rsidP="0061537B">
      <w:pPr>
        <w:autoSpaceDE w:val="0"/>
        <w:autoSpaceDN w:val="0"/>
        <w:adjustRightInd w:val="0"/>
        <w:spacing w:afterLines="0" w:line="240" w:lineRule="auto"/>
        <w:ind w:leftChars="0" w:left="0" w:rightChars="0" w:right="0"/>
        <w:rPr>
          <w:rFonts w:ascii="Times New Roman" w:eastAsia="標楷體" w:hAnsi="Times New Roman" w:cs="Times New Roman"/>
          <w:kern w:val="0"/>
          <w:sz w:val="32"/>
          <w:szCs w:val="32"/>
        </w:rPr>
      </w:pPr>
      <w:r w:rsidRPr="0061537B">
        <w:rPr>
          <w:rFonts w:ascii="Times New Roman" w:eastAsia="標楷體" w:hAnsi="Times New Roman" w:cs="Times New Roman"/>
          <w:kern w:val="0"/>
          <w:sz w:val="32"/>
          <w:szCs w:val="32"/>
        </w:rPr>
        <w:t>指導老師：黃士銘教授</w:t>
      </w:r>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國立中正大學資訊管理學系</w:t>
      </w:r>
    </w:p>
    <w:p w14:paraId="05E18264" w14:textId="77777777" w:rsidR="0061537B" w:rsidRPr="0061537B" w:rsidRDefault="0061537B" w:rsidP="0061537B">
      <w:pPr>
        <w:autoSpaceDE w:val="0"/>
        <w:autoSpaceDN w:val="0"/>
        <w:adjustRightInd w:val="0"/>
        <w:spacing w:afterLines="0" w:line="240" w:lineRule="auto"/>
        <w:ind w:leftChars="0" w:left="0" w:rightChars="0" w:right="0"/>
        <w:rPr>
          <w:rFonts w:ascii="Times New Roman" w:eastAsia="標楷體" w:hAnsi="Times New Roman" w:cs="Times New Roman"/>
          <w:kern w:val="0"/>
          <w:sz w:val="32"/>
          <w:szCs w:val="32"/>
        </w:rPr>
      </w:pPr>
      <w:r w:rsidRPr="0061537B">
        <w:rPr>
          <w:rFonts w:ascii="Times New Roman" w:eastAsia="標楷體" w:hAnsi="Times New Roman" w:cs="Times New Roman"/>
          <w:kern w:val="0"/>
          <w:sz w:val="32"/>
          <w:szCs w:val="32"/>
        </w:rPr>
        <w:t>團隊成員：許芳瑜</w:t>
      </w:r>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國立中正大學資訊管理學系</w:t>
      </w:r>
    </w:p>
    <w:p w14:paraId="3753F040" w14:textId="77777777" w:rsidR="0061537B" w:rsidRPr="0061537B" w:rsidRDefault="0061537B" w:rsidP="0061537B">
      <w:pPr>
        <w:autoSpaceDE w:val="0"/>
        <w:autoSpaceDN w:val="0"/>
        <w:adjustRightInd w:val="0"/>
        <w:spacing w:afterLines="0" w:line="240" w:lineRule="auto"/>
        <w:ind w:leftChars="0" w:left="960" w:rightChars="0" w:right="0" w:firstLine="480"/>
        <w:rPr>
          <w:rFonts w:ascii="Times New Roman" w:eastAsia="標楷體" w:hAnsi="Times New Roman" w:cs="Times New Roman"/>
          <w:kern w:val="0"/>
          <w:sz w:val="32"/>
          <w:szCs w:val="32"/>
        </w:rPr>
      </w:pPr>
      <w:r>
        <w:rPr>
          <w:rFonts w:ascii="Times New Roman" w:eastAsia="標楷體" w:hAnsi="Times New Roman" w:cs="Times New Roman" w:hint="eastAsia"/>
          <w:kern w:val="0"/>
          <w:sz w:val="32"/>
          <w:szCs w:val="32"/>
        </w:rPr>
        <w:t xml:space="preserve"> </w:t>
      </w:r>
      <w:r w:rsidRPr="0061537B">
        <w:rPr>
          <w:rFonts w:ascii="Times New Roman" w:eastAsia="標楷體" w:hAnsi="Times New Roman" w:cs="Times New Roman"/>
          <w:kern w:val="0"/>
          <w:sz w:val="32"/>
          <w:szCs w:val="32"/>
        </w:rPr>
        <w:t>葉展輝</w:t>
      </w:r>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國立中正大學資訊管理學系</w:t>
      </w:r>
    </w:p>
    <w:p w14:paraId="2A348A63" w14:textId="77777777" w:rsidR="0061537B" w:rsidRPr="0061537B" w:rsidRDefault="0061537B" w:rsidP="0061537B">
      <w:pPr>
        <w:autoSpaceDE w:val="0"/>
        <w:autoSpaceDN w:val="0"/>
        <w:adjustRightInd w:val="0"/>
        <w:spacing w:afterLines="0" w:line="240" w:lineRule="auto"/>
        <w:ind w:leftChars="0" w:left="1440" w:rightChars="0" w:right="0"/>
        <w:rPr>
          <w:rFonts w:ascii="Times New Roman" w:eastAsia="標楷體" w:hAnsi="Times New Roman" w:cs="Times New Roman"/>
          <w:kern w:val="0"/>
          <w:sz w:val="32"/>
          <w:szCs w:val="32"/>
        </w:rPr>
      </w:pPr>
      <w:r>
        <w:rPr>
          <w:rFonts w:ascii="Times New Roman" w:eastAsia="標楷體" w:hAnsi="Times New Roman" w:cs="Times New Roman" w:hint="eastAsia"/>
          <w:kern w:val="0"/>
          <w:sz w:val="32"/>
          <w:szCs w:val="32"/>
        </w:rPr>
        <w:t xml:space="preserve"> </w:t>
      </w:r>
      <w:proofErr w:type="gramStart"/>
      <w:r w:rsidRPr="0061537B">
        <w:rPr>
          <w:rFonts w:ascii="Times New Roman" w:eastAsia="標楷體" w:hAnsi="Times New Roman" w:cs="Times New Roman"/>
          <w:kern w:val="0"/>
          <w:sz w:val="32"/>
          <w:szCs w:val="32"/>
        </w:rPr>
        <w:t>唐中凡</w:t>
      </w:r>
      <w:proofErr w:type="gramEnd"/>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國立中正大學資訊管理學系</w:t>
      </w:r>
    </w:p>
    <w:p w14:paraId="3CADC837" w14:textId="77777777" w:rsidR="0061537B" w:rsidRPr="0061537B" w:rsidRDefault="0061537B" w:rsidP="0061537B">
      <w:pPr>
        <w:autoSpaceDE w:val="0"/>
        <w:autoSpaceDN w:val="0"/>
        <w:adjustRightInd w:val="0"/>
        <w:spacing w:afterLines="0" w:line="240" w:lineRule="auto"/>
        <w:ind w:leftChars="0" w:left="960" w:rightChars="0" w:right="0" w:firstLine="480"/>
        <w:rPr>
          <w:rFonts w:ascii="Times New Roman" w:eastAsia="標楷體" w:hAnsi="Times New Roman" w:cs="Times New Roman"/>
          <w:kern w:val="0"/>
          <w:sz w:val="32"/>
          <w:szCs w:val="32"/>
        </w:rPr>
      </w:pPr>
      <w:r>
        <w:rPr>
          <w:rFonts w:ascii="Times New Roman" w:eastAsia="標楷體" w:hAnsi="Times New Roman" w:cs="Times New Roman" w:hint="eastAsia"/>
          <w:kern w:val="0"/>
          <w:sz w:val="32"/>
          <w:szCs w:val="32"/>
        </w:rPr>
        <w:t xml:space="preserve"> </w:t>
      </w:r>
      <w:r w:rsidRPr="0061537B">
        <w:rPr>
          <w:rFonts w:ascii="Times New Roman" w:eastAsia="標楷體" w:hAnsi="Times New Roman" w:cs="Times New Roman"/>
          <w:kern w:val="0"/>
          <w:sz w:val="32"/>
          <w:szCs w:val="32"/>
        </w:rPr>
        <w:t>林瑋鴻</w:t>
      </w:r>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國立中正大學資訊管理學系</w:t>
      </w:r>
    </w:p>
    <w:p w14:paraId="71E6AE0F" w14:textId="68997FF5" w:rsidR="00E903EA" w:rsidRPr="0061537B" w:rsidRDefault="0061537B" w:rsidP="0061537B">
      <w:pPr>
        <w:spacing w:after="180" w:line="240" w:lineRule="auto"/>
        <w:ind w:leftChars="0" w:left="0" w:right="139"/>
        <w:jc w:val="center"/>
        <w:rPr>
          <w:rFonts w:ascii="Times New Roman" w:eastAsia="標楷體" w:hAnsi="Times New Roman" w:cs="Times New Roman"/>
          <w:b/>
          <w:szCs w:val="24"/>
        </w:rPr>
      </w:pPr>
      <w:r>
        <w:rPr>
          <w:rFonts w:ascii="Times New Roman" w:eastAsia="標楷體" w:hAnsi="Times New Roman" w:cs="Times New Roman" w:hint="eastAsia"/>
          <w:kern w:val="0"/>
          <w:sz w:val="32"/>
          <w:szCs w:val="32"/>
        </w:rPr>
        <w:t xml:space="preserve">     </w:t>
      </w:r>
      <w:r>
        <w:rPr>
          <w:rFonts w:ascii="Times New Roman" w:eastAsia="標楷體" w:hAnsi="Times New Roman" w:cs="Times New Roman" w:hint="eastAsia"/>
          <w:kern w:val="0"/>
          <w:sz w:val="32"/>
          <w:szCs w:val="32"/>
        </w:rPr>
        <w:tab/>
        <w:t xml:space="preserve">  </w:t>
      </w:r>
      <w:r w:rsidR="00077C04">
        <w:rPr>
          <w:rFonts w:ascii="Times New Roman" w:eastAsia="標楷體" w:hAnsi="Times New Roman" w:cs="Times New Roman" w:hint="eastAsia"/>
          <w:kern w:val="0"/>
          <w:sz w:val="32"/>
          <w:szCs w:val="32"/>
        </w:rPr>
        <w:t xml:space="preserve"> </w:t>
      </w:r>
      <w:r w:rsidRPr="0061537B">
        <w:rPr>
          <w:rFonts w:ascii="Times New Roman" w:eastAsia="標楷體" w:hAnsi="Times New Roman" w:cs="Times New Roman"/>
          <w:kern w:val="0"/>
          <w:sz w:val="32"/>
          <w:szCs w:val="32"/>
        </w:rPr>
        <w:t>張雅琦</w:t>
      </w:r>
      <w:r w:rsidRPr="0061537B">
        <w:rPr>
          <w:rFonts w:ascii="Times New Roman" w:eastAsia="標楷體" w:hAnsi="Times New Roman" w:cs="Times New Roman"/>
          <w:kern w:val="0"/>
          <w:sz w:val="32"/>
          <w:szCs w:val="32"/>
        </w:rPr>
        <w:t xml:space="preserve"> </w:t>
      </w:r>
      <w:proofErr w:type="gramStart"/>
      <w:r w:rsidRPr="0061537B">
        <w:rPr>
          <w:rFonts w:ascii="Times New Roman" w:eastAsia="標楷體" w:hAnsi="Times New Roman" w:cs="Times New Roman"/>
          <w:kern w:val="0"/>
          <w:sz w:val="32"/>
          <w:szCs w:val="32"/>
        </w:rPr>
        <w:t>–</w:t>
      </w:r>
      <w:proofErr w:type="gramEnd"/>
      <w:r w:rsidRPr="0061537B">
        <w:rPr>
          <w:rFonts w:ascii="Times New Roman" w:eastAsia="標楷體" w:hAnsi="Times New Roman" w:cs="Times New Roman"/>
          <w:kern w:val="0"/>
          <w:sz w:val="32"/>
          <w:szCs w:val="32"/>
        </w:rPr>
        <w:t xml:space="preserve"> </w:t>
      </w:r>
      <w:r w:rsidRPr="0061537B">
        <w:rPr>
          <w:rFonts w:ascii="Times New Roman" w:eastAsia="標楷體" w:hAnsi="Times New Roman" w:cs="Times New Roman"/>
          <w:kern w:val="0"/>
          <w:sz w:val="32"/>
          <w:szCs w:val="32"/>
        </w:rPr>
        <w:t>國立中正大學醫療資訊管理研究所</w:t>
      </w:r>
    </w:p>
    <w:p w14:paraId="39B06B9D" w14:textId="77777777" w:rsidR="00766633" w:rsidRPr="0061537B" w:rsidRDefault="00766633" w:rsidP="00FA1EE7">
      <w:pPr>
        <w:pStyle w:val="Web"/>
        <w:spacing w:before="0" w:beforeAutospacing="0" w:after="180" w:afterAutospacing="0"/>
        <w:ind w:left="720" w:right="140"/>
        <w:jc w:val="center"/>
        <w:rPr>
          <w:rFonts w:ascii="Times New Roman" w:eastAsia="標楷體" w:hAnsi="Times New Roman" w:cs="Times New Roman"/>
          <w:b/>
          <w:bCs/>
          <w:color w:val="000000"/>
        </w:rPr>
        <w:sectPr w:rsidR="00766633" w:rsidRPr="0061537B" w:rsidSect="006B4651">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start="1"/>
          <w:cols w:space="425"/>
          <w:docGrid w:type="lines" w:linePitch="360"/>
        </w:sectPr>
      </w:pPr>
    </w:p>
    <w:p w14:paraId="401D2ABF" w14:textId="77777777" w:rsidR="003752CE" w:rsidRPr="00FA1EE7" w:rsidRDefault="003752CE" w:rsidP="00FA1EE7">
      <w:pPr>
        <w:pStyle w:val="2"/>
        <w:spacing w:line="240" w:lineRule="auto"/>
        <w:jc w:val="center"/>
        <w:rPr>
          <w:sz w:val="24"/>
          <w:szCs w:val="24"/>
        </w:rPr>
      </w:pPr>
      <w:bookmarkStart w:id="0" w:name="_Toc485306087"/>
      <w:r w:rsidRPr="00FA1EE7">
        <w:rPr>
          <w:rFonts w:hint="eastAsia"/>
          <w:sz w:val="24"/>
          <w:szCs w:val="24"/>
        </w:rPr>
        <w:lastRenderedPageBreak/>
        <w:t>摘要</w:t>
      </w:r>
      <w:bookmarkEnd w:id="0"/>
    </w:p>
    <w:p w14:paraId="39FDAA84" w14:textId="77777777" w:rsidR="003752CE" w:rsidRPr="00FA1EE7" w:rsidRDefault="003752CE" w:rsidP="00FA1EE7">
      <w:pPr>
        <w:spacing w:after="180" w:line="240" w:lineRule="auto"/>
        <w:ind w:leftChars="0" w:left="0" w:right="139" w:firstLine="480"/>
        <w:rPr>
          <w:rFonts w:ascii="標楷體" w:eastAsia="標楷體" w:hAnsi="標楷體"/>
          <w:b/>
          <w:szCs w:val="24"/>
        </w:rPr>
      </w:pPr>
      <w:r w:rsidRPr="00FA1EE7">
        <w:rPr>
          <w:rFonts w:ascii="標楷體" w:eastAsia="標楷體" w:hAnsi="標楷體" w:hint="eastAsia"/>
          <w:szCs w:val="24"/>
        </w:rPr>
        <w:t>隨著人們的長壽與生育率持續低迷，全球老化的議題延燒。根據世界衛生組織的定義，</w:t>
      </w:r>
      <w:r w:rsidRPr="00FA1EE7">
        <w:rPr>
          <w:rFonts w:ascii="標楷體" w:eastAsia="標楷體" w:hAnsi="標楷體" w:cs="Arial"/>
          <w:color w:val="000000"/>
          <w:szCs w:val="24"/>
          <w:shd w:val="clear" w:color="auto" w:fill="FFFFFF"/>
        </w:rPr>
        <w:t>我國65歲以上的高齡人口於1993年底已占總人口的7％，正式成為</w:t>
      </w:r>
      <w:r w:rsidRPr="00FA1EE7">
        <w:rPr>
          <w:rFonts w:ascii="標楷體" w:eastAsia="標楷體" w:hAnsi="標楷體" w:cs="Arial"/>
          <w:color w:val="000000"/>
          <w:szCs w:val="24"/>
          <w:u w:val="single"/>
          <w:shd w:val="clear" w:color="auto" w:fill="FFFFFF"/>
        </w:rPr>
        <w:t>高齡化社會</w:t>
      </w:r>
      <w:r w:rsidRPr="00FA1EE7">
        <w:rPr>
          <w:rFonts w:ascii="標楷體" w:eastAsia="標楷體" w:hAnsi="標楷體" w:cs="Arial"/>
          <w:color w:val="000000"/>
          <w:szCs w:val="24"/>
          <w:shd w:val="clear" w:color="auto" w:fill="FFFFFF"/>
        </w:rPr>
        <w:t>。2015年6月底，高齡人口比率已超過12.2％。據經建會估計，2017年65歲以上人口占總人口的比率將增加為14％，達到國際慣例所稱的</w:t>
      </w:r>
      <w:r w:rsidRPr="00FA1EE7">
        <w:rPr>
          <w:rFonts w:ascii="標楷體" w:eastAsia="標楷體" w:hAnsi="標楷體" w:cs="Arial"/>
          <w:color w:val="000000"/>
          <w:szCs w:val="24"/>
          <w:u w:val="single"/>
          <w:shd w:val="clear" w:color="auto" w:fill="FFFFFF"/>
        </w:rPr>
        <w:t>高齡社會</w:t>
      </w:r>
      <w:r w:rsidRPr="00FA1EE7">
        <w:rPr>
          <w:rFonts w:ascii="標楷體" w:eastAsia="標楷體" w:hAnsi="標楷體" w:cs="Arial"/>
          <w:color w:val="000000"/>
          <w:szCs w:val="24"/>
          <w:shd w:val="clear" w:color="auto" w:fill="FFFFFF"/>
        </w:rPr>
        <w:t>，2025年將增加為20％，邁入</w:t>
      </w:r>
      <w:r w:rsidRPr="00FA1EE7">
        <w:rPr>
          <w:rFonts w:ascii="標楷體" w:eastAsia="標楷體" w:hAnsi="標楷體" w:cs="Arial"/>
          <w:color w:val="000000"/>
          <w:szCs w:val="24"/>
          <w:u w:val="single"/>
          <w:shd w:val="clear" w:color="auto" w:fill="FFFFFF"/>
        </w:rPr>
        <w:t>超高齡社會</w:t>
      </w:r>
      <w:r w:rsidRPr="00FA1EE7">
        <w:rPr>
          <w:rFonts w:ascii="標楷體" w:eastAsia="標楷體" w:hAnsi="標楷體" w:cs="Arial"/>
          <w:color w:val="000000"/>
          <w:szCs w:val="24"/>
          <w:shd w:val="clear" w:color="auto" w:fill="FFFFFF"/>
        </w:rPr>
        <w:t>。</w:t>
      </w:r>
    </w:p>
    <w:p w14:paraId="53836E95" w14:textId="77777777" w:rsidR="003752CE" w:rsidRPr="00FA1EE7" w:rsidRDefault="003752CE" w:rsidP="00FA1EE7">
      <w:pPr>
        <w:spacing w:after="180" w:line="240" w:lineRule="auto"/>
        <w:ind w:leftChars="0" w:left="0" w:right="139"/>
        <w:rPr>
          <w:rFonts w:ascii="標楷體" w:eastAsia="標楷體" w:hAnsi="標楷體"/>
          <w:szCs w:val="24"/>
        </w:rPr>
      </w:pPr>
      <w:r w:rsidRPr="00FA1EE7">
        <w:rPr>
          <w:rFonts w:ascii="標楷體" w:eastAsia="標楷體" w:hAnsi="標楷體" w:cs="Arial" w:hint="eastAsia"/>
          <w:color w:val="000000"/>
          <w:szCs w:val="24"/>
          <w:shd w:val="clear" w:color="auto" w:fill="FFFFFF"/>
        </w:rPr>
        <w:tab/>
        <w:t>而其中的人口結構大多是由父母輩分的長輩組成，此類人口的特色為人口數目多、有好的經濟能力、尚可的體力，且對於科技產品有較高的接受度。在中年忙於事業退休之後，很多人會安排旅行於人生規劃中</w:t>
      </w:r>
      <w:r w:rsidRPr="00FA1EE7">
        <w:rPr>
          <w:rFonts w:ascii="標楷體" w:eastAsia="標楷體" w:hAnsi="標楷體" w:hint="eastAsia"/>
          <w:b/>
          <w:szCs w:val="24"/>
        </w:rPr>
        <w:t>，</w:t>
      </w:r>
      <w:r w:rsidRPr="00FA1EE7">
        <w:rPr>
          <w:rFonts w:ascii="標楷體" w:eastAsia="標楷體" w:hAnsi="標楷體" w:hint="eastAsia"/>
          <w:szCs w:val="24"/>
        </w:rPr>
        <w:t>但是一般長年致力於工作，常會有運動不足或生活習慣不佳的問題，對於旅遊總會感到興趣缺</w:t>
      </w:r>
      <w:proofErr w:type="gramStart"/>
      <w:r w:rsidRPr="00FA1EE7">
        <w:rPr>
          <w:rFonts w:ascii="標楷體" w:eastAsia="標楷體" w:hAnsi="標楷體" w:hint="eastAsia"/>
          <w:szCs w:val="24"/>
        </w:rPr>
        <w:t>缺</w:t>
      </w:r>
      <w:proofErr w:type="gramEnd"/>
      <w:r w:rsidRPr="00FA1EE7">
        <w:rPr>
          <w:rFonts w:ascii="標楷體" w:eastAsia="標楷體" w:hAnsi="標楷體" w:hint="eastAsia"/>
          <w:szCs w:val="24"/>
        </w:rPr>
        <w:t>，不禁讓人懷疑這群將要老化的人口群是否適合旅行？而其中有什麼原因使他們望之卻步呢？因此，我們希望能從自己居住的鄉鎮(嘉義地區)開始，藉由此款「長青旅遊APP」，模擬出一個讓中老年人可以愉快出遊的環境，</w:t>
      </w:r>
      <w:proofErr w:type="gramStart"/>
      <w:r w:rsidRPr="00FA1EE7">
        <w:rPr>
          <w:rFonts w:ascii="標楷體" w:eastAsia="標楷體" w:hAnsi="標楷體" w:hint="eastAsia"/>
          <w:szCs w:val="24"/>
        </w:rPr>
        <w:t>旅出活力</w:t>
      </w:r>
      <w:proofErr w:type="gramEnd"/>
      <w:r w:rsidRPr="00FA1EE7">
        <w:rPr>
          <w:rFonts w:ascii="標楷體" w:eastAsia="標楷體" w:hAnsi="標楷體" w:hint="eastAsia"/>
          <w:szCs w:val="24"/>
        </w:rPr>
        <w:t>，踏出健康。</w:t>
      </w:r>
    </w:p>
    <w:p w14:paraId="743621CB" w14:textId="77777777" w:rsidR="001E11C7" w:rsidRPr="00FA1EE7" w:rsidRDefault="001E11C7" w:rsidP="00FA1EE7">
      <w:pPr>
        <w:spacing w:after="180" w:line="240" w:lineRule="auto"/>
        <w:ind w:leftChars="0" w:left="0" w:right="139"/>
        <w:rPr>
          <w:rFonts w:ascii="標楷體" w:eastAsia="標楷體" w:hAnsi="標楷體"/>
          <w:szCs w:val="24"/>
        </w:rPr>
      </w:pPr>
    </w:p>
    <w:p w14:paraId="5BBB5684" w14:textId="77777777" w:rsidR="00FA1EE7" w:rsidRDefault="00FA1EE7" w:rsidP="00FA1EE7">
      <w:pPr>
        <w:pStyle w:val="Web"/>
        <w:spacing w:before="0" w:beforeAutospacing="0" w:after="180" w:afterAutospacing="0"/>
        <w:ind w:right="140"/>
        <w:jc w:val="center"/>
        <w:rPr>
          <w:rFonts w:ascii="標楷體" w:eastAsia="標楷體" w:hAnsi="標楷體"/>
          <w:b/>
          <w:bCs/>
          <w:color w:val="000000"/>
        </w:rPr>
      </w:pPr>
      <w:r>
        <w:rPr>
          <w:rFonts w:ascii="標楷體" w:eastAsia="標楷體" w:hAnsi="標楷體"/>
          <w:b/>
          <w:bCs/>
          <w:color w:val="000000"/>
        </w:rPr>
        <w:br w:type="page"/>
      </w:r>
    </w:p>
    <w:p w14:paraId="3CF2E3D7" w14:textId="77777777" w:rsidR="00AD09C6" w:rsidRPr="00FA1EE7" w:rsidRDefault="00AD09C6" w:rsidP="00FA1EE7">
      <w:pPr>
        <w:pStyle w:val="Web"/>
        <w:spacing w:before="0" w:beforeAutospacing="0" w:after="180" w:afterAutospacing="0"/>
        <w:ind w:right="140"/>
        <w:jc w:val="center"/>
        <w:rPr>
          <w:rFonts w:ascii="標楷體" w:eastAsia="標楷體" w:hAnsi="標楷體"/>
          <w:b/>
          <w:bCs/>
          <w:color w:val="000000"/>
        </w:rPr>
      </w:pPr>
      <w:r w:rsidRPr="00FA1EE7">
        <w:rPr>
          <w:rFonts w:ascii="標楷體" w:eastAsia="標楷體" w:hAnsi="標楷體" w:hint="eastAsia"/>
          <w:b/>
          <w:bCs/>
          <w:color w:val="000000"/>
        </w:rPr>
        <w:t>目錄</w:t>
      </w:r>
    </w:p>
    <w:p w14:paraId="4D1B796F" w14:textId="08A1A00B" w:rsidR="007C7D88"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hint="eastAsia"/>
          <w:color w:val="000000"/>
          <w:szCs w:val="24"/>
          <w:shd w:val="clear" w:color="auto" w:fill="FFFFFF"/>
        </w:rPr>
        <w:t>壹、</w:t>
      </w:r>
      <w:r w:rsidR="00FA1EE7" w:rsidRPr="0061537B">
        <w:rPr>
          <w:rFonts w:ascii="標楷體" w:eastAsia="標楷體" w:hAnsi="標楷體" w:cs="Arial" w:hint="eastAsia"/>
          <w:color w:val="000000"/>
          <w:szCs w:val="24"/>
          <w:shd w:val="clear" w:color="auto" w:fill="FFFFFF"/>
        </w:rPr>
        <w:t>企劃主題</w:t>
      </w:r>
      <w:r w:rsidR="000E7CE3">
        <w:rPr>
          <w:rFonts w:ascii="標楷體" w:eastAsia="標楷體" w:hAnsi="標楷體" w:cs="Arial" w:hint="eastAsia"/>
          <w:color w:val="000000"/>
          <w:szCs w:val="24"/>
          <w:shd w:val="clear" w:color="auto" w:fill="FFFFFF"/>
        </w:rPr>
        <w:t>--------------------------------------------------</w:t>
      </w:r>
      <w:r w:rsidR="00547193">
        <w:rPr>
          <w:rFonts w:ascii="標楷體" w:eastAsia="標楷體" w:hAnsi="標楷體" w:cs="Arial" w:hint="eastAsia"/>
          <w:color w:val="000000"/>
          <w:szCs w:val="24"/>
          <w:shd w:val="clear" w:color="auto" w:fill="FFFFFF"/>
        </w:rPr>
        <w:t xml:space="preserve"> 1</w:t>
      </w:r>
    </w:p>
    <w:p w14:paraId="320E785C" w14:textId="008CACED" w:rsidR="00FA1EE7"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hint="eastAsia"/>
          <w:color w:val="000000"/>
          <w:szCs w:val="24"/>
          <w:shd w:val="clear" w:color="auto" w:fill="FFFFFF"/>
        </w:rPr>
        <w:t>貳、</w:t>
      </w:r>
      <w:r w:rsidR="00FA1EE7" w:rsidRPr="0061537B">
        <w:rPr>
          <w:rFonts w:ascii="標楷體" w:eastAsia="標楷體" w:hAnsi="標楷體" w:cs="Arial" w:hint="eastAsia"/>
          <w:color w:val="000000"/>
          <w:szCs w:val="24"/>
          <w:shd w:val="clear" w:color="auto" w:fill="FFFFFF"/>
        </w:rPr>
        <w:t>創意目的與背景說明</w:t>
      </w:r>
      <w:r w:rsidR="00547193">
        <w:rPr>
          <w:rFonts w:ascii="標楷體" w:eastAsia="標楷體" w:hAnsi="標楷體" w:cs="Arial" w:hint="eastAsia"/>
          <w:color w:val="000000"/>
          <w:szCs w:val="24"/>
          <w:shd w:val="clear" w:color="auto" w:fill="FFFFFF"/>
        </w:rPr>
        <w:t>---------------------------------------- 1</w:t>
      </w:r>
    </w:p>
    <w:p w14:paraId="702C1D83" w14:textId="1188E050" w:rsidR="00FA1EE7"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hint="eastAsia"/>
          <w:color w:val="000000"/>
          <w:szCs w:val="24"/>
          <w:shd w:val="clear" w:color="auto" w:fill="FFFFFF"/>
        </w:rPr>
        <w:t>参、</w:t>
      </w:r>
      <w:r w:rsidR="00FA1EE7" w:rsidRPr="0061537B">
        <w:rPr>
          <w:rFonts w:ascii="標楷體" w:eastAsia="標楷體" w:hAnsi="標楷體" w:cs="Arial" w:hint="eastAsia"/>
          <w:color w:val="000000"/>
          <w:szCs w:val="24"/>
          <w:shd w:val="clear" w:color="auto" w:fill="FFFFFF"/>
        </w:rPr>
        <w:t>計畫目標</w:t>
      </w:r>
      <w:r w:rsidR="00547193">
        <w:rPr>
          <w:rFonts w:ascii="標楷體" w:eastAsia="標楷體" w:hAnsi="標楷體" w:cs="Arial" w:hint="eastAsia"/>
          <w:color w:val="000000"/>
          <w:szCs w:val="24"/>
          <w:shd w:val="clear" w:color="auto" w:fill="FFFFFF"/>
        </w:rPr>
        <w:t>-------------------------------------------------- 2</w:t>
      </w:r>
    </w:p>
    <w:p w14:paraId="67751E5A" w14:textId="7E62B9F1" w:rsidR="00FA1EE7"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hint="eastAsia"/>
          <w:color w:val="000000"/>
          <w:szCs w:val="24"/>
          <w:shd w:val="clear" w:color="auto" w:fill="FFFFFF"/>
        </w:rPr>
        <w:t>肆、</w:t>
      </w:r>
      <w:r w:rsidR="00FA1EE7" w:rsidRPr="0061537B">
        <w:rPr>
          <w:rFonts w:ascii="標楷體" w:eastAsia="標楷體" w:hAnsi="標楷體" w:cs="Arial" w:hint="eastAsia"/>
          <w:color w:val="000000"/>
          <w:szCs w:val="24"/>
          <w:shd w:val="clear" w:color="auto" w:fill="FFFFFF"/>
        </w:rPr>
        <w:t>企劃內容</w:t>
      </w:r>
      <w:r w:rsidR="00547193">
        <w:rPr>
          <w:rFonts w:ascii="標楷體" w:eastAsia="標楷體" w:hAnsi="標楷體" w:cs="Arial" w:hint="eastAsia"/>
          <w:color w:val="000000"/>
          <w:szCs w:val="24"/>
          <w:shd w:val="clear" w:color="auto" w:fill="FFFFFF"/>
        </w:rPr>
        <w:t>-------------------------------------------------- 3</w:t>
      </w:r>
    </w:p>
    <w:p w14:paraId="131A54F7" w14:textId="72E3166B" w:rsidR="00FA1EE7" w:rsidRPr="0061537B" w:rsidRDefault="00AD4DF1" w:rsidP="0061537B">
      <w:pPr>
        <w:spacing w:after="180" w:line="240" w:lineRule="auto"/>
        <w:ind w:leftChars="0" w:left="480" w:right="139" w:firstLine="480"/>
        <w:rPr>
          <w:rFonts w:ascii="標楷體" w:eastAsia="標楷體" w:hAnsi="標楷體" w:cs="Arial"/>
          <w:color w:val="000000"/>
          <w:szCs w:val="24"/>
          <w:shd w:val="clear" w:color="auto" w:fill="FFFFFF"/>
        </w:rPr>
      </w:pPr>
      <w:r w:rsidRPr="0061537B">
        <w:rPr>
          <w:rFonts w:ascii="標楷體" w:eastAsia="標楷體" w:hAnsi="標楷體" w:cs="Arial" w:hint="eastAsia"/>
          <w:color w:val="000000"/>
          <w:szCs w:val="24"/>
          <w:shd w:val="clear" w:color="auto" w:fill="FFFFFF"/>
        </w:rPr>
        <w:t>一、</w:t>
      </w:r>
      <w:r w:rsidR="00FA1EE7" w:rsidRPr="0061537B">
        <w:rPr>
          <w:rFonts w:ascii="標楷體" w:eastAsia="標楷體" w:hAnsi="標楷體" w:cs="Arial" w:hint="eastAsia"/>
          <w:color w:val="000000"/>
          <w:szCs w:val="24"/>
          <w:shd w:val="clear" w:color="auto" w:fill="FFFFFF"/>
        </w:rPr>
        <w:t>長青旅遊APP</w:t>
      </w:r>
      <w:r w:rsidR="00547193">
        <w:rPr>
          <w:rFonts w:ascii="標楷體" w:eastAsia="標楷體" w:hAnsi="標楷體" w:cs="Arial" w:hint="eastAsia"/>
          <w:color w:val="000000"/>
          <w:szCs w:val="24"/>
          <w:shd w:val="clear" w:color="auto" w:fill="FFFFFF"/>
        </w:rPr>
        <w:t>------------------------------------------- 3</w:t>
      </w:r>
    </w:p>
    <w:p w14:paraId="743A3B47" w14:textId="53F5DB04" w:rsidR="00FA1EE7" w:rsidRPr="0061537B" w:rsidRDefault="00FA1EE7"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00AD4DF1" w:rsidRPr="0061537B">
        <w:rPr>
          <w:rFonts w:ascii="標楷體" w:eastAsia="標楷體" w:hAnsi="標楷體" w:cs="Arial" w:hint="eastAsia"/>
          <w:color w:val="000000"/>
          <w:szCs w:val="24"/>
          <w:shd w:val="clear" w:color="auto" w:fill="FFFFFF"/>
        </w:rPr>
        <w:t>二、產業現況與預測佔有趨勢</w:t>
      </w:r>
      <w:r w:rsidR="00547193">
        <w:rPr>
          <w:rFonts w:ascii="標楷體" w:eastAsia="標楷體" w:hAnsi="標楷體" w:cs="Arial" w:hint="eastAsia"/>
          <w:color w:val="000000"/>
          <w:szCs w:val="24"/>
          <w:shd w:val="clear" w:color="auto" w:fill="FFFFFF"/>
        </w:rPr>
        <w:t>-------------------------------- 5</w:t>
      </w:r>
    </w:p>
    <w:p w14:paraId="790111CB" w14:textId="62D6B04A" w:rsidR="00AD4DF1"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Pr="0061537B">
        <w:rPr>
          <w:rFonts w:ascii="標楷體" w:eastAsia="標楷體" w:hAnsi="標楷體" w:cs="Arial" w:hint="eastAsia"/>
          <w:color w:val="000000"/>
          <w:szCs w:val="24"/>
          <w:shd w:val="clear" w:color="auto" w:fill="FFFFFF"/>
        </w:rPr>
        <w:t>三、市場需求分析</w:t>
      </w:r>
      <w:r w:rsidR="00547193">
        <w:rPr>
          <w:rFonts w:ascii="標楷體" w:eastAsia="標楷體" w:hAnsi="標楷體" w:cs="Arial" w:hint="eastAsia"/>
          <w:color w:val="000000"/>
          <w:szCs w:val="24"/>
          <w:shd w:val="clear" w:color="auto" w:fill="FFFFFF"/>
        </w:rPr>
        <w:t>----------</w:t>
      </w:r>
      <w:r w:rsidR="007F0361">
        <w:rPr>
          <w:rFonts w:ascii="標楷體" w:eastAsia="標楷體" w:hAnsi="標楷體" w:cs="Arial" w:hint="eastAsia"/>
          <w:color w:val="000000"/>
          <w:szCs w:val="24"/>
          <w:shd w:val="clear" w:color="auto" w:fill="FFFFFF"/>
        </w:rPr>
        <w:t xml:space="preserve">-------------------------------- </w:t>
      </w:r>
      <w:r w:rsidR="00547193">
        <w:rPr>
          <w:rFonts w:ascii="標楷體" w:eastAsia="標楷體" w:hAnsi="標楷體" w:cs="Arial" w:hint="eastAsia"/>
          <w:color w:val="000000"/>
          <w:szCs w:val="24"/>
          <w:shd w:val="clear" w:color="auto" w:fill="FFFFFF"/>
        </w:rPr>
        <w:t>6</w:t>
      </w:r>
    </w:p>
    <w:p w14:paraId="39149474" w14:textId="5FADA6FA" w:rsidR="00FA1EE7"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0061537B">
        <w:rPr>
          <w:rFonts w:ascii="標楷體" w:eastAsia="標楷體" w:hAnsi="標楷體" w:cs="Arial" w:hint="eastAsia"/>
          <w:color w:val="000000"/>
          <w:szCs w:val="24"/>
          <w:shd w:val="clear" w:color="auto" w:fill="FFFFFF"/>
        </w:rPr>
        <w:t>四</w:t>
      </w:r>
      <w:r w:rsidRPr="0061537B">
        <w:rPr>
          <w:rFonts w:ascii="標楷體" w:eastAsia="標楷體" w:hAnsi="標楷體" w:cs="Arial" w:hint="eastAsia"/>
          <w:color w:val="000000"/>
          <w:szCs w:val="24"/>
          <w:shd w:val="clear" w:color="auto" w:fill="FFFFFF"/>
        </w:rPr>
        <w:t>、定價與行銷推廣手法</w:t>
      </w:r>
      <w:r w:rsidR="007F0361">
        <w:rPr>
          <w:rFonts w:ascii="標楷體" w:eastAsia="標楷體" w:hAnsi="標楷體" w:cs="Arial" w:hint="eastAsia"/>
          <w:color w:val="000000"/>
          <w:szCs w:val="24"/>
          <w:shd w:val="clear" w:color="auto" w:fill="FFFFFF"/>
        </w:rPr>
        <w:t>------------------------------------ 12</w:t>
      </w:r>
    </w:p>
    <w:p w14:paraId="658FFBC8" w14:textId="6F9973E6" w:rsidR="005535E3" w:rsidRPr="0061537B" w:rsidRDefault="005535E3" w:rsidP="0061537B">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color w:val="000000"/>
          <w:szCs w:val="24"/>
          <w:shd w:val="clear" w:color="auto" w:fill="FFFFFF"/>
        </w:rPr>
        <w:tab/>
      </w:r>
      <w:r>
        <w:rPr>
          <w:rFonts w:ascii="標楷體" w:eastAsia="標楷體" w:hAnsi="標楷體" w:cs="Arial" w:hint="eastAsia"/>
          <w:color w:val="000000"/>
          <w:szCs w:val="24"/>
          <w:shd w:val="clear" w:color="auto" w:fill="FFFFFF"/>
        </w:rPr>
        <w:t>五、系統可行性分析</w:t>
      </w:r>
      <w:r w:rsidR="007F0361">
        <w:rPr>
          <w:rFonts w:ascii="標楷體" w:eastAsia="標楷體" w:hAnsi="標楷體" w:cs="Arial" w:hint="eastAsia"/>
          <w:color w:val="000000"/>
          <w:szCs w:val="24"/>
          <w:shd w:val="clear" w:color="auto" w:fill="FFFFFF"/>
        </w:rPr>
        <w:t>---------------------------------------- 13</w:t>
      </w:r>
    </w:p>
    <w:p w14:paraId="5FBB1919" w14:textId="11E53CDE" w:rsidR="00AD4DF1"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005535E3">
        <w:rPr>
          <w:rFonts w:ascii="標楷體" w:eastAsia="標楷體" w:hAnsi="標楷體" w:cs="Arial" w:hint="eastAsia"/>
          <w:color w:val="000000"/>
          <w:szCs w:val="24"/>
          <w:shd w:val="clear" w:color="auto" w:fill="FFFFFF"/>
        </w:rPr>
        <w:t>六</w:t>
      </w:r>
      <w:r w:rsidRPr="0061537B">
        <w:rPr>
          <w:rFonts w:ascii="標楷體" w:eastAsia="標楷體" w:hAnsi="標楷體" w:cs="Arial" w:hint="eastAsia"/>
          <w:color w:val="000000"/>
          <w:szCs w:val="24"/>
          <w:shd w:val="clear" w:color="auto" w:fill="FFFFFF"/>
        </w:rPr>
        <w:t>、策略可行性分析</w:t>
      </w:r>
      <w:r w:rsidR="007F0361">
        <w:rPr>
          <w:rFonts w:ascii="標楷體" w:eastAsia="標楷體" w:hAnsi="標楷體" w:cs="Arial" w:hint="eastAsia"/>
          <w:color w:val="000000"/>
          <w:szCs w:val="24"/>
          <w:shd w:val="clear" w:color="auto" w:fill="FFFFFF"/>
        </w:rPr>
        <w:t>--------------------------------------- 14</w:t>
      </w:r>
    </w:p>
    <w:p w14:paraId="27BEAE13" w14:textId="12BB9FB1" w:rsidR="00AD4DF1"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Pr="0061537B">
        <w:rPr>
          <w:rFonts w:ascii="標楷體" w:eastAsia="標楷體" w:hAnsi="標楷體" w:cs="Arial"/>
          <w:color w:val="000000"/>
          <w:szCs w:val="24"/>
          <w:shd w:val="clear" w:color="auto" w:fill="FFFFFF"/>
        </w:rPr>
        <w:tab/>
      </w:r>
      <w:r w:rsidRPr="0061537B">
        <w:rPr>
          <w:rFonts w:ascii="標楷體" w:eastAsia="標楷體" w:hAnsi="標楷體" w:cs="Arial" w:hint="eastAsia"/>
          <w:color w:val="000000"/>
          <w:szCs w:val="24"/>
          <w:shd w:val="clear" w:color="auto" w:fill="FFFFFF"/>
        </w:rPr>
        <w:t>(</w:t>
      </w:r>
      <w:proofErr w:type="gramStart"/>
      <w:r w:rsidRPr="0061537B">
        <w:rPr>
          <w:rFonts w:ascii="標楷體" w:eastAsia="標楷體" w:hAnsi="標楷體" w:cs="Arial" w:hint="eastAsia"/>
          <w:color w:val="000000"/>
          <w:szCs w:val="24"/>
          <w:shd w:val="clear" w:color="auto" w:fill="FFFFFF"/>
        </w:rPr>
        <w:t>一</w:t>
      </w:r>
      <w:proofErr w:type="gramEnd"/>
      <w:r w:rsidRPr="0061537B">
        <w:rPr>
          <w:rFonts w:ascii="標楷體" w:eastAsia="標楷體" w:hAnsi="標楷體" w:cs="Arial" w:hint="eastAsia"/>
          <w:color w:val="000000"/>
          <w:szCs w:val="24"/>
          <w:shd w:val="clear" w:color="auto" w:fill="FFFFFF"/>
        </w:rPr>
        <w:t>)SWOT分析</w:t>
      </w:r>
      <w:r w:rsidR="007F0361">
        <w:rPr>
          <w:rFonts w:ascii="標楷體" w:eastAsia="標楷體" w:hAnsi="標楷體" w:cs="Arial" w:hint="eastAsia"/>
          <w:color w:val="000000"/>
          <w:szCs w:val="24"/>
          <w:shd w:val="clear" w:color="auto" w:fill="FFFFFF"/>
        </w:rPr>
        <w:t>----------------------------------------- 14</w:t>
      </w:r>
    </w:p>
    <w:p w14:paraId="5928C825" w14:textId="63A52969" w:rsidR="00AD4DF1" w:rsidRPr="0061537B" w:rsidRDefault="00AD4DF1" w:rsidP="0061537B">
      <w:pPr>
        <w:spacing w:after="180" w:line="240" w:lineRule="auto"/>
        <w:ind w:leftChars="0" w:left="0" w:right="139" w:firstLine="480"/>
        <w:rPr>
          <w:rFonts w:ascii="標楷體" w:eastAsia="標楷體" w:hAnsi="標楷體" w:cs="Arial"/>
          <w:color w:val="000000"/>
          <w:szCs w:val="24"/>
          <w:shd w:val="clear" w:color="auto" w:fill="FFFFFF"/>
        </w:rPr>
      </w:pPr>
      <w:r w:rsidRPr="0061537B">
        <w:rPr>
          <w:rFonts w:ascii="標楷體" w:eastAsia="標楷體" w:hAnsi="標楷體" w:cs="Arial"/>
          <w:color w:val="000000"/>
          <w:szCs w:val="24"/>
          <w:shd w:val="clear" w:color="auto" w:fill="FFFFFF"/>
        </w:rPr>
        <w:tab/>
      </w:r>
      <w:r w:rsidRPr="0061537B">
        <w:rPr>
          <w:rFonts w:ascii="標楷體" w:eastAsia="標楷體" w:hAnsi="標楷體" w:cs="Arial"/>
          <w:color w:val="000000"/>
          <w:szCs w:val="24"/>
          <w:shd w:val="clear" w:color="auto" w:fill="FFFFFF"/>
        </w:rPr>
        <w:tab/>
      </w:r>
      <w:r w:rsidRPr="0061537B">
        <w:rPr>
          <w:rFonts w:ascii="標楷體" w:eastAsia="標楷體" w:hAnsi="標楷體" w:cs="Arial" w:hint="eastAsia"/>
          <w:color w:val="000000"/>
          <w:szCs w:val="24"/>
          <w:shd w:val="clear" w:color="auto" w:fill="FFFFFF"/>
        </w:rPr>
        <w:t>(二)五力分析</w:t>
      </w:r>
      <w:r w:rsidR="007F0361">
        <w:rPr>
          <w:rFonts w:ascii="標楷體" w:eastAsia="標楷體" w:hAnsi="標楷體" w:cs="Arial" w:hint="eastAsia"/>
          <w:color w:val="000000"/>
          <w:szCs w:val="24"/>
          <w:shd w:val="clear" w:color="auto" w:fill="FFFFFF"/>
        </w:rPr>
        <w:t>----------------------------------------- 15</w:t>
      </w:r>
    </w:p>
    <w:p w14:paraId="0C932AF5" w14:textId="320093C9" w:rsidR="00AD4DF1" w:rsidRPr="0061537B" w:rsidRDefault="005535E3" w:rsidP="0042703D">
      <w:pPr>
        <w:spacing w:after="180" w:line="240" w:lineRule="auto"/>
        <w:ind w:leftChars="0" w:left="48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七</w:t>
      </w:r>
      <w:r w:rsidR="00AD4DF1" w:rsidRPr="0061537B">
        <w:rPr>
          <w:rFonts w:ascii="標楷體" w:eastAsia="標楷體" w:hAnsi="標楷體" w:cs="Arial" w:hint="eastAsia"/>
          <w:color w:val="000000"/>
          <w:szCs w:val="24"/>
          <w:shd w:val="clear" w:color="auto" w:fill="FFFFFF"/>
        </w:rPr>
        <w:t>、財務可行性分析</w:t>
      </w:r>
      <w:r w:rsidR="007F0361">
        <w:rPr>
          <w:rFonts w:ascii="標楷體" w:eastAsia="標楷體" w:hAnsi="標楷體" w:cs="Arial" w:hint="eastAsia"/>
          <w:color w:val="000000"/>
          <w:szCs w:val="24"/>
          <w:shd w:val="clear" w:color="auto" w:fill="FFFFFF"/>
        </w:rPr>
        <w:t>--------------------------------------- 16</w:t>
      </w:r>
    </w:p>
    <w:p w14:paraId="04E3A19E" w14:textId="79B1F081" w:rsidR="00AD4DF1" w:rsidRPr="0061537B" w:rsidRDefault="0061537B" w:rsidP="0061537B">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伍</w:t>
      </w:r>
      <w:r w:rsidR="00AD4DF1" w:rsidRPr="0061537B">
        <w:rPr>
          <w:rFonts w:ascii="標楷體" w:eastAsia="標楷體" w:hAnsi="標楷體" w:cs="Arial" w:hint="eastAsia"/>
          <w:color w:val="000000"/>
          <w:szCs w:val="24"/>
          <w:shd w:val="clear" w:color="auto" w:fill="FFFFFF"/>
        </w:rPr>
        <w:t>、企劃推動時間表</w:t>
      </w:r>
      <w:r w:rsidR="007F0361">
        <w:rPr>
          <w:rFonts w:ascii="標楷體" w:eastAsia="標楷體" w:hAnsi="標楷體" w:cs="Arial" w:hint="eastAsia"/>
          <w:color w:val="000000"/>
          <w:szCs w:val="24"/>
          <w:shd w:val="clear" w:color="auto" w:fill="FFFFFF"/>
        </w:rPr>
        <w:t>------------------------------------------- 16</w:t>
      </w:r>
    </w:p>
    <w:p w14:paraId="2BBBEF1C" w14:textId="748B020F" w:rsidR="00AD4DF1" w:rsidRPr="0061537B" w:rsidRDefault="0061537B" w:rsidP="0061537B">
      <w:pPr>
        <w:spacing w:after="180" w:line="240" w:lineRule="auto"/>
        <w:ind w:leftChars="0" w:left="480" w:right="139" w:firstLine="480"/>
        <w:rPr>
          <w:rFonts w:ascii="標楷體" w:eastAsia="標楷體" w:hAnsi="標楷體" w:cs="Arial"/>
          <w:color w:val="000000"/>
          <w:szCs w:val="24"/>
          <w:shd w:val="clear" w:color="auto" w:fill="FFFFFF"/>
        </w:rPr>
      </w:pPr>
      <w:proofErr w:type="gramStart"/>
      <w:r>
        <w:rPr>
          <w:rFonts w:ascii="標楷體" w:eastAsia="標楷體" w:hAnsi="標楷體" w:cs="Arial" w:hint="eastAsia"/>
          <w:color w:val="000000"/>
          <w:szCs w:val="24"/>
          <w:shd w:val="clear" w:color="auto" w:fill="FFFFFF"/>
        </w:rPr>
        <w:t>ㄧ</w:t>
      </w:r>
      <w:proofErr w:type="gramEnd"/>
      <w:r>
        <w:rPr>
          <w:rFonts w:ascii="標楷體" w:eastAsia="標楷體" w:hAnsi="標楷體" w:cs="Arial" w:hint="eastAsia"/>
          <w:color w:val="000000"/>
          <w:szCs w:val="24"/>
          <w:shd w:val="clear" w:color="auto" w:fill="FFFFFF"/>
        </w:rPr>
        <w:t>、</w:t>
      </w:r>
      <w:r w:rsidR="00AD4DF1" w:rsidRPr="0061537B">
        <w:rPr>
          <w:rFonts w:ascii="標楷體" w:eastAsia="標楷體" w:hAnsi="標楷體" w:cs="Arial" w:hint="eastAsia"/>
          <w:color w:val="000000"/>
          <w:szCs w:val="24"/>
          <w:shd w:val="clear" w:color="auto" w:fill="FFFFFF"/>
        </w:rPr>
        <w:t>預定時程進度</w:t>
      </w:r>
      <w:r w:rsidR="007F0361">
        <w:rPr>
          <w:rFonts w:ascii="標楷體" w:eastAsia="標楷體" w:hAnsi="標楷體" w:cs="Arial" w:hint="eastAsia"/>
          <w:color w:val="000000"/>
          <w:szCs w:val="24"/>
          <w:shd w:val="clear" w:color="auto" w:fill="FFFFFF"/>
        </w:rPr>
        <w:t>----------------------------------------- 16</w:t>
      </w:r>
    </w:p>
    <w:p w14:paraId="5C87449A" w14:textId="0C169105" w:rsidR="00FA1EE7" w:rsidRPr="0061537B" w:rsidRDefault="0061537B" w:rsidP="007F0361">
      <w:pPr>
        <w:spacing w:after="180" w:line="240" w:lineRule="auto"/>
        <w:ind w:leftChars="0" w:left="48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二、</w:t>
      </w:r>
      <w:r w:rsidR="007E55E7">
        <w:rPr>
          <w:rFonts w:ascii="標楷體" w:eastAsia="標楷體" w:hAnsi="標楷體" w:cs="Arial" w:hint="eastAsia"/>
          <w:color w:val="000000"/>
          <w:szCs w:val="24"/>
          <w:shd w:val="clear" w:color="auto" w:fill="FFFFFF"/>
        </w:rPr>
        <w:t>組</w:t>
      </w:r>
      <w:r w:rsidR="00AD4DF1" w:rsidRPr="0061537B">
        <w:rPr>
          <w:rFonts w:ascii="標楷體" w:eastAsia="標楷體" w:hAnsi="標楷體" w:cs="Arial" w:hint="eastAsia"/>
          <w:color w:val="000000"/>
          <w:szCs w:val="24"/>
          <w:shd w:val="clear" w:color="auto" w:fill="FFFFFF"/>
        </w:rPr>
        <w:t>織分工表</w:t>
      </w:r>
      <w:r w:rsidR="007F0361">
        <w:rPr>
          <w:rFonts w:ascii="標楷體" w:eastAsia="標楷體" w:hAnsi="標楷體" w:cs="Arial" w:hint="eastAsia"/>
          <w:color w:val="000000"/>
          <w:szCs w:val="24"/>
          <w:shd w:val="clear" w:color="auto" w:fill="FFFFFF"/>
        </w:rPr>
        <w:t>------------------------------------------- 18</w:t>
      </w:r>
    </w:p>
    <w:p w14:paraId="4C5F9F9C" w14:textId="68140AF4" w:rsidR="0042703D" w:rsidRDefault="007F0361" w:rsidP="0061537B">
      <w:pPr>
        <w:spacing w:after="180" w:line="240" w:lineRule="auto"/>
        <w:ind w:leftChars="0" w:left="0" w:right="139" w:firstLine="480"/>
        <w:rPr>
          <w:rFonts w:ascii="標楷體" w:eastAsia="標楷體" w:hAnsi="標楷體" w:cs="Arial"/>
          <w:color w:val="000000"/>
          <w:szCs w:val="24"/>
          <w:shd w:val="clear" w:color="auto" w:fill="FFFFFF"/>
        </w:rPr>
      </w:pPr>
      <w:r w:rsidRPr="007F0361">
        <w:rPr>
          <w:rFonts w:ascii="標楷體" w:eastAsia="標楷體" w:hAnsi="標楷體" w:cs="Arial" w:hint="eastAsia"/>
          <w:color w:val="000000"/>
          <w:szCs w:val="24"/>
          <w:shd w:val="clear" w:color="auto" w:fill="FFFFFF"/>
        </w:rPr>
        <w:t>陸</w:t>
      </w:r>
      <w:r w:rsidR="00AD4DF1" w:rsidRPr="0061537B">
        <w:rPr>
          <w:rFonts w:ascii="標楷體" w:eastAsia="標楷體" w:hAnsi="標楷體" w:cs="Arial" w:hint="eastAsia"/>
          <w:color w:val="000000"/>
          <w:szCs w:val="24"/>
          <w:shd w:val="clear" w:color="auto" w:fill="FFFFFF"/>
        </w:rPr>
        <w:t>、</w:t>
      </w:r>
      <w:r w:rsidR="0042703D">
        <w:rPr>
          <w:rFonts w:ascii="標楷體" w:eastAsia="標楷體" w:hAnsi="標楷體" w:cs="Arial" w:hint="eastAsia"/>
          <w:color w:val="000000"/>
          <w:szCs w:val="24"/>
          <w:shd w:val="clear" w:color="auto" w:fill="FFFFFF"/>
        </w:rPr>
        <w:t>商業價值</w:t>
      </w:r>
      <w:r w:rsidR="0027320F">
        <w:rPr>
          <w:rFonts w:ascii="標楷體" w:eastAsia="標楷體" w:hAnsi="標楷體" w:cs="Arial" w:hint="eastAsia"/>
          <w:color w:val="000000"/>
          <w:szCs w:val="24"/>
          <w:shd w:val="clear" w:color="auto" w:fill="FFFFFF"/>
        </w:rPr>
        <w:t>------------------------------------------------- 18</w:t>
      </w:r>
    </w:p>
    <w:p w14:paraId="0B7B1172" w14:textId="13E70016" w:rsidR="00AD4DF1" w:rsidRPr="0061537B" w:rsidRDefault="007F0361" w:rsidP="0061537B">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柒</w:t>
      </w:r>
      <w:r w:rsidR="0042703D">
        <w:rPr>
          <w:rFonts w:ascii="標楷體" w:eastAsia="標楷體" w:hAnsi="標楷體" w:cs="Arial" w:hint="eastAsia"/>
          <w:color w:val="000000"/>
          <w:szCs w:val="24"/>
          <w:shd w:val="clear" w:color="auto" w:fill="FFFFFF"/>
        </w:rPr>
        <w:t>、</w:t>
      </w:r>
      <w:r w:rsidR="00AD4DF1" w:rsidRPr="0061537B">
        <w:rPr>
          <w:rFonts w:ascii="標楷體" w:eastAsia="標楷體" w:hAnsi="標楷體" w:cs="Arial" w:hint="eastAsia"/>
          <w:color w:val="000000"/>
          <w:szCs w:val="24"/>
          <w:shd w:val="clear" w:color="auto" w:fill="FFFFFF"/>
        </w:rPr>
        <w:t>參考文獻</w:t>
      </w:r>
      <w:r w:rsidR="0027320F">
        <w:rPr>
          <w:rFonts w:ascii="標楷體" w:eastAsia="標楷體" w:hAnsi="標楷體" w:cs="Arial" w:hint="eastAsia"/>
          <w:color w:val="000000"/>
          <w:szCs w:val="24"/>
          <w:shd w:val="clear" w:color="auto" w:fill="FFFFFF"/>
        </w:rPr>
        <w:t>------------------------------------------------- 19</w:t>
      </w:r>
      <w:bookmarkStart w:id="1" w:name="_GoBack"/>
      <w:bookmarkEnd w:id="1"/>
    </w:p>
    <w:p w14:paraId="0B58F9DD" w14:textId="77777777" w:rsidR="00FA1EE7" w:rsidRDefault="00FA1EE7" w:rsidP="00FA1EE7">
      <w:pPr>
        <w:spacing w:after="180" w:line="240" w:lineRule="auto"/>
        <w:ind w:leftChars="0" w:left="0" w:right="139"/>
        <w:rPr>
          <w:szCs w:val="24"/>
        </w:rPr>
      </w:pPr>
    </w:p>
    <w:p w14:paraId="6F7656A5" w14:textId="77777777" w:rsidR="00FA1EE7" w:rsidRPr="00FA1EE7" w:rsidRDefault="00FA1EE7" w:rsidP="00FA1EE7">
      <w:pPr>
        <w:spacing w:after="180" w:line="240" w:lineRule="auto"/>
        <w:ind w:leftChars="0" w:left="0" w:right="139"/>
        <w:rPr>
          <w:szCs w:val="24"/>
        </w:rPr>
      </w:pPr>
    </w:p>
    <w:p w14:paraId="29E6DD19" w14:textId="77777777" w:rsidR="00FA1EE7" w:rsidRPr="00FA1EE7" w:rsidRDefault="00FA1EE7" w:rsidP="00FA1EE7">
      <w:pPr>
        <w:spacing w:after="180"/>
        <w:ind w:left="480" w:right="139"/>
        <w:sectPr w:rsidR="00FA1EE7" w:rsidRPr="00FA1EE7" w:rsidSect="00766633">
          <w:footerReference w:type="default" r:id="rId15"/>
          <w:pgSz w:w="11906" w:h="16838"/>
          <w:pgMar w:top="1440" w:right="1800" w:bottom="1440" w:left="1800" w:header="851" w:footer="992" w:gutter="0"/>
          <w:pgNumType w:fmt="upperRoman" w:start="1"/>
          <w:cols w:space="425"/>
          <w:docGrid w:type="lines" w:linePitch="360"/>
        </w:sectPr>
      </w:pPr>
    </w:p>
    <w:p w14:paraId="18BCC3F4" w14:textId="77777777" w:rsidR="0081315D" w:rsidRPr="0081315D" w:rsidRDefault="0081315D" w:rsidP="00AD4DF1">
      <w:pPr>
        <w:spacing w:after="180" w:line="240" w:lineRule="auto"/>
        <w:ind w:leftChars="0" w:left="0" w:right="139"/>
        <w:rPr>
          <w:rFonts w:ascii="標楷體" w:eastAsia="標楷體" w:hAnsi="標楷體"/>
          <w:b/>
          <w:szCs w:val="24"/>
        </w:rPr>
      </w:pPr>
      <w:bookmarkStart w:id="2" w:name="_Toc485306089"/>
      <w:r>
        <w:rPr>
          <w:rFonts w:ascii="標楷體" w:eastAsia="標楷體" w:hAnsi="標楷體" w:hint="eastAsia"/>
          <w:b/>
          <w:szCs w:val="24"/>
        </w:rPr>
        <w:t>壹、</w:t>
      </w:r>
      <w:r w:rsidRPr="0081315D">
        <w:rPr>
          <w:rFonts w:ascii="標楷體" w:eastAsia="標楷體" w:hAnsi="標楷體" w:hint="eastAsia"/>
          <w:b/>
          <w:szCs w:val="24"/>
        </w:rPr>
        <w:t>企劃主題</w:t>
      </w:r>
    </w:p>
    <w:p w14:paraId="1CB62024" w14:textId="77777777" w:rsidR="0081315D" w:rsidRDefault="00850F5F" w:rsidP="0081315D">
      <w:pPr>
        <w:spacing w:after="180" w:line="240" w:lineRule="auto"/>
        <w:ind w:leftChars="0" w:left="0" w:right="139"/>
        <w:rPr>
          <w:rFonts w:ascii="標楷體" w:eastAsia="標楷體" w:hAnsi="標楷體"/>
          <w:szCs w:val="24"/>
        </w:rPr>
      </w:pPr>
      <w:r>
        <w:rPr>
          <w:rFonts w:ascii="標楷體" w:eastAsia="標楷體" w:hAnsi="標楷體" w:hint="eastAsia"/>
          <w:szCs w:val="24"/>
        </w:rPr>
        <w:tab/>
      </w:r>
      <w:proofErr w:type="gramStart"/>
      <w:r w:rsidR="000A50E5" w:rsidRPr="000A50E5">
        <w:rPr>
          <w:rFonts w:ascii="標楷體" w:eastAsia="標楷體" w:hAnsi="標楷體" w:hint="eastAsia"/>
          <w:szCs w:val="24"/>
        </w:rPr>
        <w:t>本企畫</w:t>
      </w:r>
      <w:proofErr w:type="gramEnd"/>
      <w:r w:rsidR="000A50E5" w:rsidRPr="000A50E5">
        <w:rPr>
          <w:rFonts w:ascii="標楷體" w:eastAsia="標楷體" w:hAnsi="標楷體" w:hint="eastAsia"/>
          <w:szCs w:val="24"/>
        </w:rPr>
        <w:t>主題為「長青旅遊APP」，「長青」為我們的主要目標客群，「旅遊」為促進</w:t>
      </w:r>
      <w:proofErr w:type="gramStart"/>
      <w:r w:rsidR="000A50E5" w:rsidRPr="000A50E5">
        <w:rPr>
          <w:rFonts w:ascii="標楷體" w:eastAsia="標楷體" w:hAnsi="標楷體" w:hint="eastAsia"/>
          <w:szCs w:val="24"/>
        </w:rPr>
        <w:t>長青者健康</w:t>
      </w:r>
      <w:proofErr w:type="gramEnd"/>
      <w:r w:rsidR="000A50E5" w:rsidRPr="000A50E5">
        <w:rPr>
          <w:rFonts w:ascii="標楷體" w:eastAsia="標楷體" w:hAnsi="標楷體" w:hint="eastAsia"/>
          <w:szCs w:val="24"/>
        </w:rPr>
        <w:t>的方式，透過此款「長青旅遊APP」來增加</w:t>
      </w:r>
      <w:proofErr w:type="gramStart"/>
      <w:r w:rsidR="000A50E5" w:rsidRPr="000A50E5">
        <w:rPr>
          <w:rFonts w:ascii="標楷體" w:eastAsia="標楷體" w:hAnsi="標楷體" w:hint="eastAsia"/>
          <w:szCs w:val="24"/>
        </w:rPr>
        <w:t>長青者想</w:t>
      </w:r>
      <w:proofErr w:type="gramEnd"/>
      <w:r w:rsidR="000A50E5" w:rsidRPr="000A50E5">
        <w:rPr>
          <w:rFonts w:ascii="標楷體" w:eastAsia="標楷體" w:hAnsi="標楷體" w:hint="eastAsia"/>
          <w:szCs w:val="24"/>
        </w:rPr>
        <w:t>出外走走的動力，</w:t>
      </w:r>
      <w:proofErr w:type="gramStart"/>
      <w:r w:rsidR="000A50E5" w:rsidRPr="000A50E5">
        <w:rPr>
          <w:rFonts w:ascii="標楷體" w:eastAsia="標楷體" w:hAnsi="標楷體" w:hint="eastAsia"/>
          <w:szCs w:val="24"/>
        </w:rPr>
        <w:t>進而旅出</w:t>
      </w:r>
      <w:proofErr w:type="gramEnd"/>
      <w:r w:rsidR="000A50E5" w:rsidRPr="000A50E5">
        <w:rPr>
          <w:rFonts w:ascii="標楷體" w:eastAsia="標楷體" w:hAnsi="標楷體" w:hint="eastAsia"/>
          <w:szCs w:val="24"/>
        </w:rPr>
        <w:t>他們的活力以及健康。</w:t>
      </w:r>
    </w:p>
    <w:p w14:paraId="11FBB6E9" w14:textId="77777777" w:rsidR="0081315D" w:rsidRPr="00AD4DF1" w:rsidRDefault="0081315D" w:rsidP="0081315D">
      <w:pPr>
        <w:spacing w:after="180" w:line="240" w:lineRule="auto"/>
        <w:ind w:leftChars="0" w:left="0" w:right="139"/>
        <w:rPr>
          <w:rFonts w:ascii="標楷體" w:eastAsia="標楷體" w:hAnsi="標楷體"/>
          <w:szCs w:val="24"/>
        </w:rPr>
      </w:pPr>
    </w:p>
    <w:p w14:paraId="00A4B41B" w14:textId="77777777" w:rsidR="0081315D" w:rsidRPr="00AD4DF1" w:rsidRDefault="0081315D" w:rsidP="00AD4DF1">
      <w:pPr>
        <w:spacing w:after="180" w:line="240" w:lineRule="auto"/>
        <w:ind w:leftChars="0" w:left="0" w:right="139"/>
        <w:rPr>
          <w:rFonts w:ascii="標楷體" w:eastAsia="標楷體" w:hAnsi="標楷體"/>
          <w:b/>
          <w:szCs w:val="24"/>
        </w:rPr>
      </w:pPr>
      <w:r w:rsidRPr="00AD4DF1">
        <w:rPr>
          <w:rFonts w:ascii="標楷體" w:eastAsia="標楷體" w:hAnsi="標楷體" w:hint="eastAsia"/>
          <w:b/>
          <w:szCs w:val="24"/>
        </w:rPr>
        <w:t>貳、創意目的與背景說明</w:t>
      </w:r>
    </w:p>
    <w:bookmarkEnd w:id="2"/>
    <w:p w14:paraId="499E30C5" w14:textId="77777777" w:rsidR="0096778F" w:rsidRDefault="0096778F" w:rsidP="0096778F">
      <w:pPr>
        <w:spacing w:after="180" w:line="240" w:lineRule="auto"/>
        <w:ind w:leftChars="0" w:left="0" w:right="139" w:firstLine="482"/>
        <w:rPr>
          <w:rFonts w:ascii="標楷體" w:eastAsia="標楷體" w:hAnsi="標楷體"/>
          <w:szCs w:val="24"/>
        </w:rPr>
      </w:pPr>
      <w:r>
        <w:rPr>
          <w:rFonts w:ascii="標楷體" w:eastAsia="標楷體" w:hAnsi="標楷體" w:hint="eastAsia"/>
          <w:szCs w:val="24"/>
        </w:rPr>
        <w:t>由於</w:t>
      </w:r>
      <w:r w:rsidRPr="00FA1EE7">
        <w:rPr>
          <w:rFonts w:ascii="標楷體" w:eastAsia="標楷體" w:hAnsi="標楷體" w:hint="eastAsia"/>
          <w:szCs w:val="24"/>
        </w:rPr>
        <w:t>現今人口逐漸地老化，台灣從高齡化社會慢慢轉成高齡社會，甚至未來還會再轉變成超高齡社會，此種現象持續下去，勢必在未來中老年人口族群會越來越多，且比起以往，現今大家對於生活品質是越來越重視，工作之餘，時不時就會想要出外旅遊來放鬆心情，目前台灣已有許多旅遊的網站或是APP，但這些網站與APP大多都比較適合年輕一點的族群，針對中老年人的設計就很少。</w:t>
      </w:r>
      <w:r>
        <w:rPr>
          <w:rFonts w:ascii="標楷體" w:eastAsia="標楷體" w:hAnsi="標楷體" w:hint="eastAsia"/>
          <w:szCs w:val="24"/>
        </w:rPr>
        <w:t>除此之外，</w:t>
      </w:r>
      <w:r w:rsidRPr="00FA1EE7">
        <w:rPr>
          <w:rFonts w:ascii="標楷體" w:eastAsia="標楷體" w:hAnsi="標楷體" w:hint="eastAsia"/>
          <w:szCs w:val="24"/>
        </w:rPr>
        <w:t>一般旅遊前，都需要花費大量的時間來安排行程，尤其是對於中老年人來說，會是一件相當麻煩的事情，包括：決定旅遊景點、如何抵達和旅遊途中的交通問題，</w:t>
      </w:r>
      <w:r>
        <w:rPr>
          <w:rFonts w:ascii="標楷體" w:eastAsia="標楷體" w:hAnsi="標楷體" w:hint="eastAsia"/>
          <w:szCs w:val="24"/>
        </w:rPr>
        <w:t>因此</w:t>
      </w:r>
      <w:r w:rsidRPr="00FA1EE7">
        <w:rPr>
          <w:rFonts w:ascii="標楷體" w:eastAsia="標楷體" w:hAnsi="標楷體" w:hint="eastAsia"/>
          <w:szCs w:val="24"/>
        </w:rPr>
        <w:t>為了可以省去旅遊行前規劃的麻煩，使出門不再</w:t>
      </w:r>
      <w:proofErr w:type="gramStart"/>
      <w:r w:rsidRPr="00FA1EE7">
        <w:rPr>
          <w:rFonts w:ascii="標楷體" w:eastAsia="標楷體" w:hAnsi="標楷體" w:hint="eastAsia"/>
          <w:szCs w:val="24"/>
        </w:rPr>
        <w:t>煩惱，</w:t>
      </w:r>
      <w:proofErr w:type="gramEnd"/>
      <w:r>
        <w:rPr>
          <w:rFonts w:ascii="標楷體" w:eastAsia="標楷體" w:hAnsi="標楷體" w:hint="eastAsia"/>
          <w:szCs w:val="24"/>
        </w:rPr>
        <w:t>本企劃將發展出一</w:t>
      </w:r>
      <w:r w:rsidRPr="00FA1EE7">
        <w:rPr>
          <w:rFonts w:ascii="標楷體" w:eastAsia="標楷體" w:hAnsi="標楷體" w:hint="eastAsia"/>
          <w:szCs w:val="24"/>
        </w:rPr>
        <w:t>款旅遊APP，</w:t>
      </w:r>
      <w:r>
        <w:rPr>
          <w:rFonts w:ascii="標楷體" w:eastAsia="標楷體" w:hAnsi="標楷體" w:hint="eastAsia"/>
          <w:szCs w:val="24"/>
        </w:rPr>
        <w:t>此款APP</w:t>
      </w:r>
      <w:r w:rsidRPr="00FA1EE7">
        <w:rPr>
          <w:rFonts w:ascii="標楷體" w:eastAsia="標楷體" w:hAnsi="標楷體" w:hint="eastAsia"/>
          <w:szCs w:val="24"/>
        </w:rPr>
        <w:t>將會有一連串的套裝行程，包含：旅遊景點、交通方式、餐廳、注意事項等等，一覽無遺，可供參考選擇，並可藉由一開始註冊的資訊，來更了解年長者，</w:t>
      </w:r>
      <w:r>
        <w:rPr>
          <w:rFonts w:ascii="標楷體" w:eastAsia="標楷體" w:hAnsi="標楷體" w:hint="eastAsia"/>
          <w:szCs w:val="24"/>
        </w:rPr>
        <w:t>並</w:t>
      </w:r>
      <w:r w:rsidRPr="00FA1EE7">
        <w:rPr>
          <w:rFonts w:ascii="標楷體" w:eastAsia="標楷體" w:hAnsi="標楷體" w:hint="eastAsia"/>
          <w:szCs w:val="24"/>
        </w:rPr>
        <w:t>為</w:t>
      </w:r>
      <w:r>
        <w:rPr>
          <w:rFonts w:ascii="標楷體" w:eastAsia="標楷體" w:hAnsi="標楷體" w:hint="eastAsia"/>
          <w:szCs w:val="24"/>
        </w:rPr>
        <w:t>其</w:t>
      </w:r>
      <w:r w:rsidRPr="00FA1EE7">
        <w:rPr>
          <w:rFonts w:ascii="標楷體" w:eastAsia="標楷體" w:hAnsi="標楷體" w:hint="eastAsia"/>
          <w:szCs w:val="24"/>
        </w:rPr>
        <w:t>規劃最適合、最想要的行程。</w:t>
      </w:r>
    </w:p>
    <w:p w14:paraId="54C1E1EA" w14:textId="77777777" w:rsidR="0096778F" w:rsidRDefault="0096778F" w:rsidP="0096778F">
      <w:pPr>
        <w:spacing w:after="180" w:line="240" w:lineRule="auto"/>
        <w:ind w:leftChars="0" w:left="0" w:right="139" w:firstLine="482"/>
        <w:rPr>
          <w:rFonts w:ascii="標楷體" w:eastAsia="標楷體" w:hAnsi="標楷體"/>
          <w:szCs w:val="24"/>
        </w:rPr>
      </w:pPr>
      <w:proofErr w:type="gramStart"/>
      <w:r>
        <w:rPr>
          <w:rFonts w:ascii="標楷體" w:eastAsia="標楷體" w:hAnsi="標楷體" w:hint="eastAsia"/>
          <w:szCs w:val="24"/>
        </w:rPr>
        <w:t>本企畫亦</w:t>
      </w:r>
      <w:proofErr w:type="gramEnd"/>
      <w:r>
        <w:rPr>
          <w:rFonts w:ascii="標楷體" w:eastAsia="標楷體" w:hAnsi="標楷體" w:hint="eastAsia"/>
          <w:szCs w:val="24"/>
        </w:rPr>
        <w:t>將結合</w:t>
      </w:r>
      <w:r w:rsidRPr="00FA1EE7">
        <w:rPr>
          <w:rFonts w:ascii="標楷體" w:eastAsia="標楷體" w:hAnsi="標楷體" w:hint="eastAsia"/>
          <w:szCs w:val="24"/>
        </w:rPr>
        <w:t>近期一種新型態的旅遊體驗－「</w:t>
      </w:r>
      <w:proofErr w:type="gramStart"/>
      <w:r w:rsidRPr="00FA1EE7">
        <w:rPr>
          <w:rFonts w:ascii="標楷體" w:eastAsia="標楷體" w:hAnsi="標楷體" w:hint="eastAsia"/>
          <w:szCs w:val="24"/>
        </w:rPr>
        <w:t>盲旅</w:t>
      </w:r>
      <w:proofErr w:type="gramEnd"/>
      <w:r w:rsidRPr="00FA1EE7">
        <w:rPr>
          <w:rFonts w:ascii="標楷體" w:eastAsia="標楷體" w:hAnsi="標楷體" w:hint="eastAsia"/>
          <w:szCs w:val="24"/>
        </w:rPr>
        <w:t>」，</w:t>
      </w:r>
      <w:r>
        <w:rPr>
          <w:rFonts w:ascii="標楷體" w:eastAsia="標楷體" w:hAnsi="標楷體" w:hint="eastAsia"/>
          <w:szCs w:val="24"/>
        </w:rPr>
        <w:t>並</w:t>
      </w:r>
      <w:r w:rsidRPr="00FA1EE7">
        <w:rPr>
          <w:rFonts w:ascii="標楷體" w:eastAsia="標楷體" w:hAnsi="標楷體" w:hint="eastAsia"/>
          <w:szCs w:val="24"/>
        </w:rPr>
        <w:t>採用他的精神，特別改良設計給長青族群使用，新創「</w:t>
      </w:r>
      <w:proofErr w:type="gramStart"/>
      <w:r w:rsidRPr="00FA1EE7">
        <w:rPr>
          <w:rFonts w:ascii="標楷體" w:eastAsia="標楷體" w:hAnsi="標楷體" w:hint="eastAsia"/>
          <w:szCs w:val="24"/>
        </w:rPr>
        <w:t>半盲旅</w:t>
      </w:r>
      <w:proofErr w:type="gramEnd"/>
      <w:r w:rsidRPr="00FA1EE7">
        <w:rPr>
          <w:rFonts w:ascii="標楷體" w:eastAsia="標楷體" w:hAnsi="標楷體" w:hint="eastAsia"/>
          <w:szCs w:val="24"/>
        </w:rPr>
        <w:t>」一詞，引入隱藏一半的行程，為旅遊增添一股驚喜與樂趣，跳脫一成不變的生活，享受未知的體驗。</w:t>
      </w:r>
      <w:proofErr w:type="gramStart"/>
      <w:r w:rsidRPr="00FA1EE7">
        <w:rPr>
          <w:rFonts w:ascii="標楷體" w:eastAsia="標楷體" w:hAnsi="標楷體" w:hint="eastAsia"/>
          <w:szCs w:val="24"/>
        </w:rPr>
        <w:t>此外，</w:t>
      </w:r>
      <w:proofErr w:type="gramEnd"/>
      <w:r w:rsidRPr="00FA1EE7">
        <w:rPr>
          <w:rFonts w:ascii="標楷體" w:eastAsia="標楷體" w:hAnsi="標楷體" w:hint="eastAsia"/>
          <w:szCs w:val="24"/>
        </w:rPr>
        <w:t>我們也為避免年長者旅途中可能因為身體不適或種種原因而導致行程延宕，提供了子女貼心關懷，適時的給予貼心提醒，有需要的使用者也可以重新安排行程，增加旅途的驚喜和樂趣。</w:t>
      </w:r>
      <w:proofErr w:type="gramStart"/>
      <w:r>
        <w:rPr>
          <w:rFonts w:ascii="標楷體" w:eastAsia="標楷體" w:hAnsi="標楷體" w:hint="eastAsia"/>
          <w:szCs w:val="24"/>
        </w:rPr>
        <w:t>此外，</w:t>
      </w:r>
      <w:proofErr w:type="gramEnd"/>
      <w:r>
        <w:rPr>
          <w:rFonts w:ascii="標楷體" w:eastAsia="標楷體" w:hAnsi="標楷體" w:hint="eastAsia"/>
          <w:szCs w:val="24"/>
        </w:rPr>
        <w:t>亦為方便中老年人旅</w:t>
      </w:r>
      <w:r w:rsidRPr="00FA1EE7">
        <w:rPr>
          <w:rFonts w:ascii="標楷體" w:eastAsia="標楷體" w:hAnsi="標楷體" w:hint="eastAsia"/>
          <w:szCs w:val="24"/>
        </w:rPr>
        <w:t>後回憶，我們結合手機相機功能，讓年長者在使用APP</w:t>
      </w:r>
      <w:r>
        <w:rPr>
          <w:rFonts w:ascii="標楷體" w:eastAsia="標楷體" w:hAnsi="標楷體" w:hint="eastAsia"/>
          <w:szCs w:val="24"/>
        </w:rPr>
        <w:t>的同時，可以快速將旅途中的美景以及人事物，進行拍照留念，旅遊結束</w:t>
      </w:r>
      <w:r w:rsidRPr="00FA1EE7">
        <w:rPr>
          <w:rFonts w:ascii="標楷體" w:eastAsia="標楷體" w:hAnsi="標楷體" w:hint="eastAsia"/>
          <w:szCs w:val="24"/>
        </w:rPr>
        <w:t>後可以去回憶旅遊</w:t>
      </w:r>
      <w:proofErr w:type="gramStart"/>
      <w:r w:rsidRPr="00FA1EE7">
        <w:rPr>
          <w:rFonts w:ascii="標楷體" w:eastAsia="標楷體" w:hAnsi="標楷體" w:hint="eastAsia"/>
          <w:szCs w:val="24"/>
        </w:rPr>
        <w:t>期間，</w:t>
      </w:r>
      <w:proofErr w:type="gramEnd"/>
      <w:r w:rsidRPr="00FA1EE7">
        <w:rPr>
          <w:rFonts w:ascii="標楷體" w:eastAsia="標楷體" w:hAnsi="標楷體" w:hint="eastAsia"/>
          <w:szCs w:val="24"/>
        </w:rPr>
        <w:t>去過</w:t>
      </w:r>
      <w:proofErr w:type="gramStart"/>
      <w:r w:rsidRPr="00FA1EE7">
        <w:rPr>
          <w:rFonts w:ascii="標楷體" w:eastAsia="標楷體" w:hAnsi="標楷體" w:hint="eastAsia"/>
          <w:szCs w:val="24"/>
        </w:rPr>
        <w:t>哪些景點</w:t>
      </w:r>
      <w:proofErr w:type="gramEnd"/>
      <w:r w:rsidRPr="00FA1EE7">
        <w:rPr>
          <w:rFonts w:ascii="標楷體" w:eastAsia="標楷體" w:hAnsi="標楷體" w:hint="eastAsia"/>
          <w:szCs w:val="24"/>
        </w:rPr>
        <w:t>，幫助他們記住更多事情</w:t>
      </w:r>
      <w:r>
        <w:rPr>
          <w:rFonts w:ascii="標楷體" w:eastAsia="標楷體" w:hAnsi="標楷體" w:hint="eastAsia"/>
          <w:szCs w:val="24"/>
        </w:rPr>
        <w:t>，讓他們可以回味過去的點點滴滴</w:t>
      </w:r>
      <w:r w:rsidRPr="00FA1EE7">
        <w:rPr>
          <w:rFonts w:ascii="標楷體" w:eastAsia="標楷體" w:hAnsi="標楷體" w:hint="eastAsia"/>
          <w:szCs w:val="24"/>
        </w:rPr>
        <w:t>。</w:t>
      </w:r>
    </w:p>
    <w:p w14:paraId="2D04A5FA" w14:textId="77777777" w:rsidR="0096778F" w:rsidRPr="004A7CAB" w:rsidRDefault="0096778F" w:rsidP="0096778F">
      <w:pPr>
        <w:spacing w:after="180"/>
        <w:ind w:leftChars="0" w:left="0" w:right="139" w:firstLine="480"/>
        <w:rPr>
          <w:rFonts w:ascii="標楷體" w:eastAsia="標楷體" w:hAnsi="標楷體"/>
        </w:rPr>
      </w:pPr>
      <w:r>
        <w:rPr>
          <w:rFonts w:ascii="標楷體" w:eastAsia="標楷體" w:hAnsi="標楷體" w:hint="eastAsia"/>
        </w:rPr>
        <w:t>有</w:t>
      </w:r>
      <w:proofErr w:type="gramStart"/>
      <w:r>
        <w:rPr>
          <w:rFonts w:ascii="標楷體" w:eastAsia="標楷體" w:hAnsi="標楷體" w:hint="eastAsia"/>
        </w:rPr>
        <w:t>鑑</w:t>
      </w:r>
      <w:proofErr w:type="gramEnd"/>
      <w:r>
        <w:rPr>
          <w:rFonts w:ascii="標楷體" w:eastAsia="標楷體" w:hAnsi="標楷體" w:hint="eastAsia"/>
        </w:rPr>
        <w:t>於老年人口比率</w:t>
      </w:r>
      <w:r w:rsidRPr="004A7CAB">
        <w:rPr>
          <w:rFonts w:ascii="標楷體" w:eastAsia="標楷體" w:hAnsi="標楷體" w:hint="eastAsia"/>
        </w:rPr>
        <w:t>迅速增加，伴隨而來的</w:t>
      </w:r>
      <w:r>
        <w:rPr>
          <w:rFonts w:ascii="標楷體" w:eastAsia="標楷體" w:hAnsi="標楷體" w:hint="eastAsia"/>
        </w:rPr>
        <w:t>將</w:t>
      </w:r>
      <w:r w:rsidRPr="004A7CAB">
        <w:rPr>
          <w:rFonts w:ascii="標楷體" w:eastAsia="標楷體" w:hAnsi="標楷體" w:hint="eastAsia"/>
        </w:rPr>
        <w:t>是民眾對於政府照顧政策及福利服務產生更多</w:t>
      </w:r>
      <w:r>
        <w:rPr>
          <w:rFonts w:ascii="標楷體" w:eastAsia="標楷體" w:hAnsi="標楷體" w:hint="eastAsia"/>
        </w:rPr>
        <w:t>的</w:t>
      </w:r>
      <w:r w:rsidRPr="004A7CAB">
        <w:rPr>
          <w:rFonts w:ascii="標楷體" w:eastAsia="標楷體" w:hAnsi="標楷體" w:hint="eastAsia"/>
        </w:rPr>
        <w:t>需求及期待。為建構符合老人需求及身心障礙者的長期照顧體系，行政院</w:t>
      </w:r>
      <w:r>
        <w:rPr>
          <w:rFonts w:ascii="標楷體" w:eastAsia="標楷體" w:hAnsi="標楷體" w:hint="eastAsia"/>
        </w:rPr>
        <w:t>也</w:t>
      </w:r>
      <w:r w:rsidRPr="004A7CAB">
        <w:rPr>
          <w:rFonts w:ascii="標楷體" w:eastAsia="標楷體" w:hAnsi="標楷體" w:hint="eastAsia"/>
        </w:rPr>
        <w:t>於105年9月29日通過「長期照顧十年計畫2.0」(簡稱長照2.0)。</w:t>
      </w:r>
    </w:p>
    <w:p w14:paraId="266024BD" w14:textId="1047E616" w:rsidR="0096778F" w:rsidRPr="004A7CAB" w:rsidRDefault="0096778F" w:rsidP="0096778F">
      <w:pPr>
        <w:spacing w:after="180"/>
        <w:ind w:leftChars="0" w:left="0" w:right="139" w:firstLine="480"/>
        <w:rPr>
          <w:rFonts w:ascii="標楷體" w:eastAsia="標楷體" w:hAnsi="標楷體"/>
        </w:rPr>
      </w:pPr>
      <w:r w:rsidRPr="004A7CAB">
        <w:rPr>
          <w:rFonts w:ascii="標楷體" w:eastAsia="標楷體" w:hAnsi="標楷體" w:hint="eastAsia"/>
        </w:rPr>
        <w:t>衛生福利部推動的長照2.0其實施策略之</w:t>
      </w:r>
      <w:proofErr w:type="gramStart"/>
      <w:r w:rsidRPr="004A7CAB">
        <w:rPr>
          <w:rFonts w:ascii="標楷體" w:eastAsia="標楷體" w:hAnsi="標楷體" w:hint="eastAsia"/>
        </w:rPr>
        <w:t>一</w:t>
      </w:r>
      <w:proofErr w:type="gramEnd"/>
      <w:r>
        <w:rPr>
          <w:rFonts w:ascii="標楷體" w:eastAsia="標楷體" w:hAnsi="標楷體" w:hint="eastAsia"/>
        </w:rPr>
        <w:t>就</w:t>
      </w:r>
      <w:r w:rsidRPr="004A7CAB">
        <w:rPr>
          <w:rFonts w:ascii="標楷體" w:eastAsia="標楷體" w:hAnsi="標楷體" w:hint="eastAsia"/>
        </w:rPr>
        <w:t>是希望藉由友善APP資訊系統</w:t>
      </w:r>
      <w:r w:rsidR="00BE1B50">
        <w:rPr>
          <w:rFonts w:ascii="標楷體" w:eastAsia="標楷體" w:hAnsi="標楷體" w:hint="eastAsia"/>
        </w:rPr>
        <w:t>等科技之應用</w:t>
      </w:r>
      <w:r w:rsidRPr="004A7CAB">
        <w:rPr>
          <w:rFonts w:ascii="標楷體" w:eastAsia="標楷體" w:hAnsi="標楷體" w:hint="eastAsia"/>
        </w:rPr>
        <w:t>，</w:t>
      </w:r>
      <w:r w:rsidR="00BE1B50">
        <w:rPr>
          <w:rFonts w:ascii="標楷體" w:eastAsia="標楷體" w:hAnsi="標楷體" w:hint="eastAsia"/>
        </w:rPr>
        <w:t>來</w:t>
      </w:r>
      <w:r w:rsidR="00BE1B50" w:rsidRPr="00BE1B50">
        <w:rPr>
          <w:rFonts w:ascii="標楷體" w:eastAsia="標楷體" w:hAnsi="標楷體" w:hint="eastAsia"/>
        </w:rPr>
        <w:t>輔助</w:t>
      </w:r>
      <w:r w:rsidR="00BE1B50">
        <w:rPr>
          <w:rFonts w:ascii="標楷體" w:eastAsia="標楷體" w:hAnsi="標楷體" w:hint="eastAsia"/>
        </w:rPr>
        <w:t>、</w:t>
      </w:r>
      <w:r w:rsidR="00BE1B50" w:rsidRPr="00BE1B50">
        <w:rPr>
          <w:rFonts w:ascii="標楷體" w:eastAsia="標楷體" w:hAnsi="標楷體" w:hint="eastAsia"/>
        </w:rPr>
        <w:t>協助高齡者及家人，解決高齡化社會生活支援</w:t>
      </w:r>
      <w:r w:rsidR="00BE1B50">
        <w:rPr>
          <w:rFonts w:ascii="標楷體" w:eastAsia="標楷體" w:hAnsi="標楷體" w:hint="eastAsia"/>
        </w:rPr>
        <w:t>，</w:t>
      </w:r>
      <w:r w:rsidRPr="004A7CAB">
        <w:rPr>
          <w:rFonts w:ascii="標楷體" w:eastAsia="標楷體" w:hAnsi="標楷體" w:hint="eastAsia"/>
        </w:rPr>
        <w:t>降低年長者使用</w:t>
      </w:r>
      <w:proofErr w:type="gramStart"/>
      <w:r w:rsidRPr="004A7CAB">
        <w:rPr>
          <w:rFonts w:ascii="標楷體" w:eastAsia="標楷體" w:hAnsi="標楷體" w:hint="eastAsia"/>
        </w:rPr>
        <w:t>衛福部所</w:t>
      </w:r>
      <w:proofErr w:type="gramEnd"/>
      <w:r w:rsidRPr="004A7CAB">
        <w:rPr>
          <w:rFonts w:ascii="標楷體" w:eastAsia="標楷體" w:hAnsi="標楷體" w:hint="eastAsia"/>
        </w:rPr>
        <w:t>提供的福利服務時可能產生的障礙，並善用資訊科技強化健康照護模式。</w:t>
      </w:r>
    </w:p>
    <w:p w14:paraId="516E33FC" w14:textId="77777777" w:rsidR="004A7CAB" w:rsidRDefault="0096778F" w:rsidP="0096778F">
      <w:pPr>
        <w:spacing w:after="180"/>
        <w:ind w:leftChars="0" w:left="0" w:right="139" w:firstLine="480"/>
        <w:rPr>
          <w:rFonts w:ascii="標楷體" w:eastAsia="標楷體" w:hAnsi="標楷體"/>
        </w:rPr>
      </w:pPr>
      <w:r w:rsidRPr="004A7CAB">
        <w:rPr>
          <w:rFonts w:ascii="標楷體" w:eastAsia="標楷體" w:hAnsi="標楷體" w:hint="eastAsia"/>
        </w:rPr>
        <w:t>因此我們想藉由開發長青旅遊app，提供他們更便利的旅遊模式，降低以往出外旅遊受到的限制，減輕旅程規劃的負擔，增加長青族群出外旅遊踏青的動力，透過增加實地旅遊的機會，以達到健康照護的目的，藉由這些活動、休閒，創造</w:t>
      </w:r>
      <w:proofErr w:type="gramStart"/>
      <w:r w:rsidRPr="004A7CAB">
        <w:rPr>
          <w:rFonts w:ascii="標楷體" w:eastAsia="標楷體" w:hAnsi="標楷體" w:hint="eastAsia"/>
        </w:rPr>
        <w:t>出樂活</w:t>
      </w:r>
      <w:proofErr w:type="gramEnd"/>
      <w:r w:rsidRPr="004A7CAB">
        <w:rPr>
          <w:rFonts w:ascii="標楷體" w:eastAsia="標楷體" w:hAnsi="標楷體" w:hint="eastAsia"/>
        </w:rPr>
        <w:t>生活，除此之外，在社會人際支持網絡上，促進他們在旅行中結交到更多的新好友，彼此間可以互相聯絡感情，甚至成為下一次出遊的好夥伴，避免成天待在家且無子女陪伴或無人傾訴壓力、聊天而可能導致生理上的憂鬱甚至疾病的情況發生。總而言之，我們希望提供友善的APP旅遊資訊系統，達到健康照護的目的。</w:t>
      </w:r>
    </w:p>
    <w:p w14:paraId="2E87D885" w14:textId="233234DE" w:rsidR="00DA3FED" w:rsidRPr="00DA3FED" w:rsidRDefault="00DA3FED" w:rsidP="0096778F">
      <w:pPr>
        <w:spacing w:after="180"/>
        <w:ind w:leftChars="0" w:left="0" w:right="139" w:firstLine="480"/>
        <w:rPr>
          <w:rFonts w:ascii="標楷體" w:eastAsia="標楷體" w:hAnsi="標楷體"/>
        </w:rPr>
      </w:pPr>
      <w:r>
        <w:rPr>
          <w:rFonts w:ascii="標楷體" w:eastAsia="標楷體" w:hAnsi="標楷體" w:hint="eastAsia"/>
        </w:rPr>
        <w:t>此外想促進長青旅遊還有另一目的，</w:t>
      </w:r>
      <w:r w:rsidRPr="00DA3FED">
        <w:rPr>
          <w:rFonts w:ascii="標楷體" w:eastAsia="標楷體" w:hAnsi="標楷體" w:hint="eastAsia"/>
        </w:rPr>
        <w:t>旅遊</w:t>
      </w:r>
      <w:r>
        <w:rPr>
          <w:rFonts w:ascii="標楷體" w:eastAsia="標楷體" w:hAnsi="標楷體" w:hint="eastAsia"/>
        </w:rPr>
        <w:t>亦</w:t>
      </w:r>
      <w:r w:rsidRPr="00DA3FED">
        <w:rPr>
          <w:rFonts w:ascii="標楷體" w:eastAsia="標楷體" w:hAnsi="標楷體" w:hint="eastAsia"/>
        </w:rPr>
        <w:t>可增加社交</w:t>
      </w:r>
      <w:r>
        <w:rPr>
          <w:rFonts w:ascii="標楷體" w:eastAsia="標楷體" w:hAnsi="標楷體" w:hint="eastAsia"/>
        </w:rPr>
        <w:t>機會、增長</w:t>
      </w:r>
      <w:r w:rsidRPr="00DA3FED">
        <w:rPr>
          <w:rFonts w:ascii="標楷體" w:eastAsia="標楷體" w:hAnsi="標楷體" w:hint="eastAsia"/>
        </w:rPr>
        <w:t>新知</w:t>
      </w:r>
      <w:r>
        <w:rPr>
          <w:rFonts w:ascii="標楷體" w:eastAsia="標楷體" w:hAnsi="標楷體" w:hint="eastAsia"/>
        </w:rPr>
        <w:t>以</w:t>
      </w:r>
      <w:r w:rsidRPr="00DA3FED">
        <w:rPr>
          <w:rFonts w:ascii="標楷體" w:eastAsia="標楷體" w:hAnsi="標楷體" w:hint="eastAsia"/>
        </w:rPr>
        <w:t>達到終生學習</w:t>
      </w:r>
      <w:r>
        <w:rPr>
          <w:rFonts w:ascii="標楷體" w:eastAsia="標楷體" w:hAnsi="標楷體" w:hint="eastAsia"/>
        </w:rPr>
        <w:t>，</w:t>
      </w:r>
      <w:r w:rsidR="00357C90" w:rsidRPr="00357C90">
        <w:rPr>
          <w:rFonts w:ascii="標楷體" w:eastAsia="標楷體" w:hAnsi="標楷體" w:hint="eastAsia"/>
        </w:rPr>
        <w:t>很多台灣的銀髮族，兒子孫子媳婦都要上班上課，所以常常是自己一人悶在家裡，旅遊是個結交朋友的健康管道；</w:t>
      </w:r>
      <w:r w:rsidR="00357C90">
        <w:rPr>
          <w:rFonts w:ascii="標楷體" w:eastAsia="標楷體" w:hAnsi="標楷體" w:hint="eastAsia"/>
        </w:rPr>
        <w:t>學習新知為導向的銀髮族通常會參加博物館，研討會等相關的知識之旅。</w:t>
      </w:r>
    </w:p>
    <w:p w14:paraId="0BCD35C6" w14:textId="77777777" w:rsidR="004A7CAB" w:rsidRPr="004A7CAB" w:rsidRDefault="004A7CAB" w:rsidP="0081315D">
      <w:pPr>
        <w:spacing w:after="180" w:line="240" w:lineRule="auto"/>
        <w:ind w:leftChars="0" w:left="0" w:right="139" w:firstLine="482"/>
        <w:rPr>
          <w:rFonts w:ascii="標楷體" w:eastAsia="標楷體" w:hAnsi="標楷體"/>
          <w:szCs w:val="24"/>
        </w:rPr>
      </w:pPr>
    </w:p>
    <w:p w14:paraId="5A949DA2" w14:textId="77777777" w:rsidR="0050684E" w:rsidRPr="0081315D" w:rsidRDefault="0081315D" w:rsidP="0081315D">
      <w:pPr>
        <w:spacing w:after="180" w:line="240" w:lineRule="auto"/>
        <w:ind w:leftChars="0" w:left="0" w:right="139"/>
        <w:rPr>
          <w:rFonts w:ascii="標楷體" w:eastAsia="標楷體" w:hAnsi="標楷體"/>
          <w:b/>
          <w:szCs w:val="24"/>
        </w:rPr>
      </w:pPr>
      <w:bookmarkStart w:id="3" w:name="_Toc485306090"/>
      <w:r w:rsidRPr="0081315D">
        <w:rPr>
          <w:rFonts w:ascii="標楷體" w:eastAsia="標楷體" w:hAnsi="標楷體" w:hint="eastAsia"/>
          <w:b/>
          <w:szCs w:val="24"/>
        </w:rPr>
        <w:t>参、計畫</w:t>
      </w:r>
      <w:r w:rsidR="0050684E" w:rsidRPr="0081315D">
        <w:rPr>
          <w:rFonts w:ascii="標楷體" w:eastAsia="標楷體" w:hAnsi="標楷體" w:hint="eastAsia"/>
          <w:b/>
          <w:szCs w:val="24"/>
        </w:rPr>
        <w:t>目標</w:t>
      </w:r>
      <w:bookmarkEnd w:id="3"/>
    </w:p>
    <w:p w14:paraId="12702C3E" w14:textId="77777777" w:rsidR="00DA0073" w:rsidRPr="00FA1EE7" w:rsidRDefault="0081315D" w:rsidP="00252942">
      <w:pPr>
        <w:spacing w:after="180" w:line="240" w:lineRule="auto"/>
        <w:ind w:leftChars="0" w:left="0" w:right="139" w:firstLine="480"/>
        <w:rPr>
          <w:rFonts w:ascii="標楷體" w:eastAsia="標楷體" w:hAnsi="標楷體"/>
          <w:szCs w:val="24"/>
        </w:rPr>
      </w:pPr>
      <w:proofErr w:type="gramStart"/>
      <w:r>
        <w:rPr>
          <w:rFonts w:ascii="標楷體" w:eastAsia="標楷體" w:hAnsi="標楷體" w:hint="eastAsia"/>
          <w:szCs w:val="24"/>
        </w:rPr>
        <w:t>本企畫</w:t>
      </w:r>
      <w:proofErr w:type="gramEnd"/>
      <w:r w:rsidR="0050684E" w:rsidRPr="00FA1EE7">
        <w:rPr>
          <w:rFonts w:ascii="標楷體" w:eastAsia="標楷體" w:hAnsi="標楷體" w:hint="eastAsia"/>
          <w:szCs w:val="24"/>
        </w:rPr>
        <w:t>的首要目標是為年長者打造專屬的旅遊行程，讓中老年人可以走出戶外，</w:t>
      </w:r>
      <w:proofErr w:type="gramStart"/>
      <w:r w:rsidR="0050684E" w:rsidRPr="00FA1EE7">
        <w:rPr>
          <w:rFonts w:ascii="標楷體" w:eastAsia="標楷體" w:hAnsi="標楷體" w:hint="eastAsia"/>
          <w:szCs w:val="24"/>
        </w:rPr>
        <w:t>旅出活力</w:t>
      </w:r>
      <w:proofErr w:type="gramEnd"/>
      <w:r w:rsidR="0050684E" w:rsidRPr="00FA1EE7">
        <w:rPr>
          <w:rFonts w:ascii="標楷體" w:eastAsia="標楷體" w:hAnsi="標楷體" w:hint="eastAsia"/>
          <w:szCs w:val="24"/>
        </w:rPr>
        <w:t>與健康，因他們先前或者是現在正處於工作事業上，長期下來，一定累積了不少壓力，而且還常常伴隨運動量不足的問題，甚至導致晚年不幸得到一些疾病，因此，希望透過此</w:t>
      </w:r>
      <w:r>
        <w:rPr>
          <w:rFonts w:ascii="標楷體" w:eastAsia="標楷體" w:hAnsi="標楷體" w:hint="eastAsia"/>
          <w:szCs w:val="24"/>
        </w:rPr>
        <w:t>款適合中老人之</w:t>
      </w:r>
      <w:r w:rsidR="0050684E" w:rsidRPr="00FA1EE7">
        <w:rPr>
          <w:rFonts w:ascii="標楷體" w:eastAsia="標楷體" w:hAnsi="標楷體" w:hint="eastAsia"/>
          <w:szCs w:val="24"/>
        </w:rPr>
        <w:t>「長青旅遊APP」來增加他們想要出外走走的動力，並提供他們一個享受且放鬆的旅程，藉此也能更重視自己的健</w:t>
      </w:r>
      <w:r w:rsidR="00DA0073" w:rsidRPr="00FA1EE7">
        <w:rPr>
          <w:rFonts w:ascii="標楷體" w:eastAsia="標楷體" w:hAnsi="標楷體" w:hint="eastAsia"/>
          <w:szCs w:val="24"/>
        </w:rPr>
        <w:t>康。其次目標，是希望可以減輕中老年人安排旅程的負擔和幫助他們回憶</w:t>
      </w:r>
      <w:r w:rsidR="0050684E" w:rsidRPr="00FA1EE7">
        <w:rPr>
          <w:rFonts w:ascii="標楷體" w:eastAsia="標楷體" w:hAnsi="標楷體" w:hint="eastAsia"/>
          <w:szCs w:val="24"/>
        </w:rPr>
        <w:t>，透過此款「長青旅遊APP</w:t>
      </w:r>
      <w:r w:rsidR="00DA0073" w:rsidRPr="00FA1EE7">
        <w:rPr>
          <w:rFonts w:ascii="標楷體" w:eastAsia="標楷體" w:hAnsi="標楷體" w:hint="eastAsia"/>
          <w:szCs w:val="24"/>
        </w:rPr>
        <w:t>」安排規劃的套裝行程和相機功能，讓中老年人出外旅遊不再</w:t>
      </w:r>
      <w:proofErr w:type="gramStart"/>
      <w:r w:rsidR="00DA0073" w:rsidRPr="00FA1EE7">
        <w:rPr>
          <w:rFonts w:ascii="標楷體" w:eastAsia="標楷體" w:hAnsi="標楷體" w:hint="eastAsia"/>
          <w:szCs w:val="24"/>
        </w:rPr>
        <w:t>煩惱，</w:t>
      </w:r>
      <w:proofErr w:type="gramEnd"/>
      <w:r w:rsidR="00DA0073" w:rsidRPr="00FA1EE7">
        <w:rPr>
          <w:rFonts w:ascii="標楷體" w:eastAsia="標楷體" w:hAnsi="標楷體" w:hint="eastAsia"/>
          <w:szCs w:val="24"/>
        </w:rPr>
        <w:t>旅途中也可以快速的紀錄美景以及人事物，方便回憶。</w:t>
      </w:r>
      <w:proofErr w:type="gramStart"/>
      <w:r>
        <w:rPr>
          <w:rFonts w:ascii="標楷體" w:eastAsia="標楷體" w:hAnsi="標楷體" w:hint="eastAsia"/>
          <w:szCs w:val="24"/>
        </w:rPr>
        <w:t>因此本企畫</w:t>
      </w:r>
      <w:proofErr w:type="gramEnd"/>
      <w:r>
        <w:rPr>
          <w:rFonts w:ascii="標楷體" w:eastAsia="標楷體" w:hAnsi="標楷體" w:hint="eastAsia"/>
          <w:szCs w:val="24"/>
        </w:rPr>
        <w:t>提出</w:t>
      </w:r>
      <w:r w:rsidR="0099210E" w:rsidRPr="00FA1EE7">
        <w:rPr>
          <w:rFonts w:ascii="標楷體" w:eastAsia="標楷體" w:hAnsi="標楷體"/>
          <w:szCs w:val="24"/>
        </w:rPr>
        <w:t>以下三點為協助達成目標之項目：</w:t>
      </w:r>
    </w:p>
    <w:p w14:paraId="745DF893" w14:textId="77777777" w:rsidR="0050684E" w:rsidRPr="0081315D" w:rsidRDefault="0050684E" w:rsidP="0081315D">
      <w:pPr>
        <w:pStyle w:val="ab"/>
        <w:numPr>
          <w:ilvl w:val="0"/>
          <w:numId w:val="17"/>
        </w:numPr>
        <w:spacing w:after="180" w:line="240" w:lineRule="auto"/>
        <w:ind w:leftChars="0" w:right="139"/>
        <w:rPr>
          <w:rFonts w:ascii="標楷體" w:eastAsia="標楷體" w:hAnsi="標楷體"/>
          <w:szCs w:val="24"/>
        </w:rPr>
      </w:pPr>
      <w:proofErr w:type="gramStart"/>
      <w:r w:rsidRPr="0081315D">
        <w:rPr>
          <w:rFonts w:ascii="標楷體" w:eastAsia="標楷體" w:hAnsi="標楷體" w:hint="eastAsia"/>
          <w:szCs w:val="24"/>
        </w:rPr>
        <w:t>半盲旅</w:t>
      </w:r>
      <w:proofErr w:type="gramEnd"/>
      <w:r w:rsidRPr="0081315D">
        <w:rPr>
          <w:rFonts w:ascii="標楷體" w:eastAsia="標楷體" w:hAnsi="標楷體" w:hint="eastAsia"/>
          <w:szCs w:val="24"/>
        </w:rPr>
        <w:t>驚喜：</w:t>
      </w:r>
      <w:r w:rsidR="00740E9D" w:rsidRPr="0081315D">
        <w:rPr>
          <w:rFonts w:ascii="標楷體" w:eastAsia="標楷體" w:hAnsi="標楷體" w:hint="eastAsia"/>
          <w:szCs w:val="24"/>
        </w:rPr>
        <w:t>引入隱藏一半的行程，增添旅途的驚喜和樂趣，並也引起年長者的好奇心，增加想出外走走的動力。</w:t>
      </w:r>
    </w:p>
    <w:p w14:paraId="54160621" w14:textId="77777777" w:rsidR="0050684E" w:rsidRPr="0081315D" w:rsidRDefault="0050684E" w:rsidP="0081315D">
      <w:pPr>
        <w:pStyle w:val="ab"/>
        <w:numPr>
          <w:ilvl w:val="0"/>
          <w:numId w:val="17"/>
        </w:numPr>
        <w:spacing w:after="180" w:line="240" w:lineRule="auto"/>
        <w:ind w:leftChars="0" w:right="139"/>
        <w:rPr>
          <w:rFonts w:ascii="標楷體" w:eastAsia="標楷體" w:hAnsi="標楷體"/>
          <w:szCs w:val="24"/>
        </w:rPr>
      </w:pPr>
      <w:r w:rsidRPr="0081315D">
        <w:rPr>
          <w:rFonts w:ascii="標楷體" w:eastAsia="標楷體" w:hAnsi="標楷體" w:hint="eastAsia"/>
          <w:szCs w:val="24"/>
        </w:rPr>
        <w:t>套裝行程：減輕安排行程的負擔，</w:t>
      </w:r>
      <w:r w:rsidR="00DA0073" w:rsidRPr="0081315D">
        <w:rPr>
          <w:rFonts w:ascii="標楷體" w:eastAsia="標楷體" w:hAnsi="標楷體" w:hint="eastAsia"/>
          <w:szCs w:val="24"/>
        </w:rPr>
        <w:t>使用者可以自行挑選喜愛的行程</w:t>
      </w:r>
      <w:r w:rsidR="00740E9D" w:rsidRPr="0081315D">
        <w:rPr>
          <w:rFonts w:ascii="標楷體" w:eastAsia="標楷體" w:hAnsi="標楷體" w:hint="eastAsia"/>
          <w:szCs w:val="24"/>
        </w:rPr>
        <w:t>遊玩</w:t>
      </w:r>
      <w:r w:rsidRPr="0081315D">
        <w:rPr>
          <w:rFonts w:ascii="標楷體" w:eastAsia="標楷體" w:hAnsi="標楷體" w:hint="eastAsia"/>
          <w:szCs w:val="24"/>
        </w:rPr>
        <w:t>。</w:t>
      </w:r>
    </w:p>
    <w:p w14:paraId="6BF5FB06" w14:textId="77777777" w:rsidR="003355D9" w:rsidRDefault="00740E9D" w:rsidP="0081315D">
      <w:pPr>
        <w:pStyle w:val="ab"/>
        <w:numPr>
          <w:ilvl w:val="0"/>
          <w:numId w:val="17"/>
        </w:numPr>
        <w:spacing w:after="180" w:line="240" w:lineRule="auto"/>
        <w:ind w:leftChars="0" w:right="139"/>
        <w:rPr>
          <w:rFonts w:ascii="標楷體" w:eastAsia="標楷體" w:hAnsi="標楷體"/>
          <w:szCs w:val="24"/>
        </w:rPr>
      </w:pPr>
      <w:r w:rsidRPr="0081315D">
        <w:rPr>
          <w:rFonts w:ascii="標楷體" w:eastAsia="標楷體" w:hAnsi="標楷體" w:hint="eastAsia"/>
          <w:szCs w:val="24"/>
        </w:rPr>
        <w:t>動態行程規劃：提供子女貼心關懷，適時關心提醒，有需要的使用者也可以幫忙重新規劃行程。</w:t>
      </w:r>
    </w:p>
    <w:p w14:paraId="7C463494" w14:textId="479AD398" w:rsidR="002C69B0" w:rsidRPr="002C69B0" w:rsidRDefault="0081315D" w:rsidP="002C69B0">
      <w:pPr>
        <w:spacing w:after="180" w:line="240" w:lineRule="auto"/>
        <w:ind w:leftChars="0" w:right="139" w:firstLine="280"/>
        <w:rPr>
          <w:rFonts w:ascii="標楷體" w:eastAsia="標楷體" w:hAnsi="標楷體"/>
          <w:szCs w:val="24"/>
        </w:rPr>
      </w:pPr>
      <w:r>
        <w:rPr>
          <w:rFonts w:ascii="標楷體" w:eastAsia="標楷體" w:hAnsi="標楷體" w:hint="eastAsia"/>
          <w:szCs w:val="24"/>
        </w:rPr>
        <w:t>亦期望未來</w:t>
      </w:r>
      <w:r w:rsidRPr="0081315D">
        <w:rPr>
          <w:rFonts w:ascii="標楷體" w:eastAsia="標楷體" w:hAnsi="標楷體" w:hint="eastAsia"/>
          <w:szCs w:val="24"/>
        </w:rPr>
        <w:t>我們可以推出客製化旅遊行程，與安養中心合作，讓安養中心能夠以在地</w:t>
      </w:r>
      <w:r>
        <w:rPr>
          <w:rFonts w:ascii="標楷體" w:eastAsia="標楷體" w:hAnsi="標楷體" w:hint="eastAsia"/>
          <w:szCs w:val="24"/>
        </w:rPr>
        <w:t>化旅遊為基礎，定期安排老人出外旅遊，並與</w:t>
      </w:r>
      <w:r w:rsidRPr="0081315D">
        <w:rPr>
          <w:rFonts w:ascii="標楷體" w:eastAsia="標楷體" w:hAnsi="標楷體" w:hint="eastAsia"/>
          <w:szCs w:val="24"/>
        </w:rPr>
        <w:t>實體旅行社合作，結合資訊科技，將我們既有的套裝行程與他們的資料重整規劃，推出適合老人的客製化行程。</w:t>
      </w:r>
    </w:p>
    <w:p w14:paraId="2BAF7FBA" w14:textId="289AEB11" w:rsidR="0061537B" w:rsidRDefault="0081315D" w:rsidP="00181D59">
      <w:pPr>
        <w:spacing w:after="180" w:line="240" w:lineRule="auto"/>
        <w:ind w:leftChars="0" w:left="0" w:right="139"/>
        <w:rPr>
          <w:rFonts w:ascii="標楷體" w:eastAsia="標楷體" w:hAnsi="標楷體"/>
          <w:b/>
          <w:szCs w:val="24"/>
        </w:rPr>
      </w:pPr>
      <w:r w:rsidRPr="00181D59">
        <w:rPr>
          <w:rFonts w:ascii="標楷體" w:eastAsia="標楷體" w:hAnsi="標楷體" w:hint="eastAsia"/>
          <w:b/>
          <w:szCs w:val="24"/>
        </w:rPr>
        <w:t>肆、企劃內容</w:t>
      </w:r>
      <w:bookmarkStart w:id="4" w:name="_Toc485306093"/>
    </w:p>
    <w:p w14:paraId="5A38A6E4" w14:textId="77777777" w:rsidR="00181D59" w:rsidRPr="00181D59" w:rsidRDefault="00181D59" w:rsidP="00181D59">
      <w:pPr>
        <w:spacing w:after="180" w:line="240" w:lineRule="auto"/>
        <w:ind w:leftChars="0" w:left="0" w:right="139"/>
        <w:rPr>
          <w:rFonts w:ascii="標楷體" w:eastAsia="標楷體" w:hAnsi="標楷體"/>
          <w:b/>
          <w:szCs w:val="24"/>
        </w:rPr>
      </w:pPr>
    </w:p>
    <w:p w14:paraId="06C3DA77" w14:textId="091D043A" w:rsid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61537B">
        <w:rPr>
          <w:rFonts w:ascii="標楷體" w:eastAsia="標楷體" w:hAnsi="標楷體" w:cs="Arial" w:hint="eastAsia"/>
          <w:b/>
          <w:color w:val="000000"/>
          <w:szCs w:val="24"/>
          <w:shd w:val="clear" w:color="auto" w:fill="FFFFFF"/>
        </w:rPr>
        <w:t>一、長青旅遊APP</w:t>
      </w:r>
    </w:p>
    <w:p w14:paraId="3937E549" w14:textId="77777777" w:rsidR="00181D59" w:rsidRPr="0061537B" w:rsidRDefault="00181D59" w:rsidP="0061537B">
      <w:pPr>
        <w:spacing w:after="180" w:line="240" w:lineRule="auto"/>
        <w:ind w:leftChars="0" w:left="0" w:right="139"/>
        <w:rPr>
          <w:rFonts w:ascii="標楷體" w:eastAsia="標楷體" w:hAnsi="標楷體" w:cs="Arial"/>
          <w:b/>
          <w:color w:val="000000"/>
          <w:szCs w:val="24"/>
          <w:shd w:val="clear" w:color="auto" w:fill="FFFFFF"/>
        </w:rPr>
      </w:pPr>
    </w:p>
    <w:p w14:paraId="22A0BD2E" w14:textId="77777777" w:rsidR="00EC687C" w:rsidRDefault="00EC687C" w:rsidP="00EC687C">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1. APP特色</w:t>
      </w:r>
    </w:p>
    <w:p w14:paraId="0B865F29" w14:textId="77777777" w:rsidR="0040094E" w:rsidRDefault="0042042C" w:rsidP="006D0478">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長青旅遊APP</w:t>
      </w:r>
      <w:r w:rsidRPr="00FA1EE7">
        <w:rPr>
          <w:rFonts w:ascii="標楷體" w:eastAsia="標楷體" w:hAnsi="標楷體" w:cs="Arial" w:hint="eastAsia"/>
          <w:color w:val="000000"/>
          <w:szCs w:val="24"/>
          <w:shd w:val="clear" w:color="auto" w:fill="FFFFFF"/>
        </w:rPr>
        <w:t>主要</w:t>
      </w:r>
      <w:r>
        <w:rPr>
          <w:rFonts w:ascii="標楷體" w:eastAsia="標楷體" w:hAnsi="標楷體" w:cs="Arial" w:hint="eastAsia"/>
          <w:color w:val="000000"/>
          <w:szCs w:val="24"/>
          <w:shd w:val="clear" w:color="auto" w:fill="FFFFFF"/>
        </w:rPr>
        <w:t>目的</w:t>
      </w:r>
      <w:r w:rsidR="006F4A57">
        <w:rPr>
          <w:rFonts w:ascii="標楷體" w:eastAsia="標楷體" w:hAnsi="標楷體" w:cs="Arial" w:hint="eastAsia"/>
          <w:color w:val="000000"/>
          <w:szCs w:val="24"/>
          <w:shd w:val="clear" w:color="auto" w:fill="FFFFFF"/>
        </w:rPr>
        <w:t>是希望提供年長者一個方便的旅遊導</w:t>
      </w:r>
      <w:proofErr w:type="gramStart"/>
      <w:r w:rsidR="006F4A57">
        <w:rPr>
          <w:rFonts w:ascii="標楷體" w:eastAsia="標楷體" w:hAnsi="標楷體" w:cs="Arial" w:hint="eastAsia"/>
          <w:color w:val="000000"/>
          <w:szCs w:val="24"/>
          <w:shd w:val="clear" w:color="auto" w:fill="FFFFFF"/>
        </w:rPr>
        <w:t>覽</w:t>
      </w:r>
      <w:proofErr w:type="gramEnd"/>
      <w:r w:rsidR="006F4A57">
        <w:rPr>
          <w:rFonts w:ascii="標楷體" w:eastAsia="標楷體" w:hAnsi="標楷體" w:cs="Arial" w:hint="eastAsia"/>
          <w:color w:val="000000"/>
          <w:szCs w:val="24"/>
          <w:shd w:val="clear" w:color="auto" w:fill="FFFFFF"/>
        </w:rPr>
        <w:t>，也由</w:t>
      </w:r>
      <w:r w:rsidR="006F4A57" w:rsidRPr="006F4A57">
        <w:rPr>
          <w:rFonts w:ascii="標楷體" w:eastAsia="標楷體" w:hAnsi="標楷體" w:cs="Arial" w:hint="eastAsia"/>
          <w:color w:val="000000"/>
          <w:szCs w:val="24"/>
          <w:shd w:val="clear" w:color="auto" w:fill="FFFFFF"/>
        </w:rPr>
        <w:t>「</w:t>
      </w:r>
      <w:proofErr w:type="gramStart"/>
      <w:r w:rsidR="006F4A57" w:rsidRPr="006F4A57">
        <w:rPr>
          <w:rFonts w:ascii="標楷體" w:eastAsia="標楷體" w:hAnsi="標楷體" w:cs="Arial" w:hint="eastAsia"/>
          <w:color w:val="000000"/>
          <w:szCs w:val="24"/>
          <w:shd w:val="clear" w:color="auto" w:fill="FFFFFF"/>
        </w:rPr>
        <w:t>盲旅</w:t>
      </w:r>
      <w:proofErr w:type="gramEnd"/>
      <w:r w:rsidR="006F4A57" w:rsidRPr="006F4A57">
        <w:rPr>
          <w:rFonts w:ascii="標楷體" w:eastAsia="標楷體" w:hAnsi="標楷體" w:cs="Arial" w:hint="eastAsia"/>
          <w:color w:val="000000"/>
          <w:szCs w:val="24"/>
          <w:shd w:val="clear" w:color="auto" w:fill="FFFFFF"/>
        </w:rPr>
        <w:t>」</w:t>
      </w:r>
      <w:r w:rsidR="006F4A57">
        <w:rPr>
          <w:rFonts w:ascii="標楷體" w:eastAsia="標楷體" w:hAnsi="標楷體" w:cs="Arial" w:hint="eastAsia"/>
          <w:color w:val="000000"/>
          <w:szCs w:val="24"/>
          <w:shd w:val="clear" w:color="auto" w:fill="FFFFFF"/>
        </w:rPr>
        <w:t>此種</w:t>
      </w:r>
      <w:r w:rsidR="006F4A57" w:rsidRPr="006F4A57">
        <w:rPr>
          <w:rFonts w:ascii="標楷體" w:eastAsia="標楷體" w:hAnsi="標楷體" w:cs="Arial" w:hint="eastAsia"/>
          <w:color w:val="000000"/>
          <w:szCs w:val="24"/>
          <w:shd w:val="clear" w:color="auto" w:fill="FFFFFF"/>
        </w:rPr>
        <w:t>新興的旅遊方式</w:t>
      </w:r>
      <w:r w:rsidR="006F4A57">
        <w:rPr>
          <w:rFonts w:ascii="標楷體" w:eastAsia="標楷體" w:hAnsi="標楷體" w:cs="Arial" w:hint="eastAsia"/>
          <w:color w:val="000000"/>
          <w:szCs w:val="24"/>
          <w:shd w:val="clear" w:color="auto" w:fill="FFFFFF"/>
        </w:rPr>
        <w:t>為概念</w:t>
      </w:r>
      <w:r w:rsidR="006F4A57" w:rsidRPr="006F4A57">
        <w:rPr>
          <w:rFonts w:ascii="標楷體" w:eastAsia="標楷體" w:hAnsi="標楷體" w:cs="Arial" w:hint="eastAsia"/>
          <w:color w:val="000000"/>
          <w:szCs w:val="24"/>
          <w:shd w:val="clear" w:color="auto" w:fill="FFFFFF"/>
        </w:rPr>
        <w:t>，讓現代人跳脫一成不變的生活，享受未知的</w:t>
      </w:r>
      <w:r w:rsidR="006F4A57">
        <w:rPr>
          <w:rFonts w:ascii="標楷體" w:eastAsia="標楷體" w:hAnsi="標楷體" w:cs="Arial" w:hint="eastAsia"/>
          <w:color w:val="000000"/>
          <w:szCs w:val="24"/>
          <w:shd w:val="clear" w:color="auto" w:fill="FFFFFF"/>
        </w:rPr>
        <w:t>行程、</w:t>
      </w:r>
      <w:r w:rsidR="006F4A57" w:rsidRPr="006F4A57">
        <w:rPr>
          <w:rFonts w:ascii="標楷體" w:eastAsia="標楷體" w:hAnsi="標楷體" w:cs="Arial" w:hint="eastAsia"/>
          <w:color w:val="000000"/>
          <w:szCs w:val="24"/>
          <w:shd w:val="clear" w:color="auto" w:fill="FFFFFF"/>
        </w:rPr>
        <w:t>目的地與未知旅伴，</w:t>
      </w:r>
      <w:r w:rsidR="006F4A57">
        <w:rPr>
          <w:rFonts w:ascii="標楷體" w:eastAsia="標楷體" w:hAnsi="標楷體" w:cs="Arial" w:hint="eastAsia"/>
          <w:color w:val="000000"/>
          <w:szCs w:val="24"/>
          <w:shd w:val="clear" w:color="auto" w:fill="FFFFFF"/>
        </w:rPr>
        <w:t>來迎接旅程中各式各樣出乎意料的驚喜安排。</w:t>
      </w:r>
      <w:r w:rsidR="006D0478">
        <w:rPr>
          <w:rFonts w:ascii="標楷體" w:eastAsia="標楷體" w:hAnsi="標楷體" w:cs="Arial" w:hint="eastAsia"/>
          <w:color w:val="000000"/>
          <w:szCs w:val="24"/>
          <w:shd w:val="clear" w:color="auto" w:fill="FFFFFF"/>
        </w:rPr>
        <w:t>當中</w:t>
      </w:r>
      <w:r w:rsidR="0040094E">
        <w:rPr>
          <w:rFonts w:ascii="標楷體" w:eastAsia="標楷體" w:hAnsi="標楷體" w:cs="Arial" w:hint="eastAsia"/>
          <w:color w:val="000000"/>
          <w:szCs w:val="24"/>
          <w:shd w:val="clear" w:color="auto" w:fill="FFFFFF"/>
        </w:rPr>
        <w:t>使用</w:t>
      </w:r>
      <w:r w:rsidR="006D0478">
        <w:rPr>
          <w:rFonts w:ascii="標楷體" w:eastAsia="標楷體" w:hAnsi="標楷體" w:cs="Arial" w:hint="eastAsia"/>
          <w:color w:val="000000"/>
          <w:szCs w:val="24"/>
          <w:shd w:val="clear" w:color="auto" w:fill="FFFFFF"/>
        </w:rPr>
        <w:t>包含了：</w:t>
      </w:r>
      <w:r w:rsidR="006D0478" w:rsidRPr="00FA1EE7">
        <w:rPr>
          <w:rFonts w:ascii="標楷體" w:eastAsia="標楷體" w:hAnsi="標楷體" w:cs="新細明體" w:hint="eastAsia"/>
          <w:color w:val="000000"/>
          <w:kern w:val="0"/>
          <w:szCs w:val="24"/>
        </w:rPr>
        <w:t>Android Studio平台開發程式</w:t>
      </w:r>
      <w:r w:rsidR="006D0478">
        <w:rPr>
          <w:rFonts w:ascii="標楷體" w:eastAsia="標楷體" w:hAnsi="標楷體" w:cs="新細明體" w:hint="eastAsia"/>
          <w:color w:val="000000"/>
          <w:kern w:val="0"/>
          <w:szCs w:val="24"/>
        </w:rPr>
        <w:t>、</w:t>
      </w:r>
      <w:r w:rsidR="006D0478" w:rsidRPr="006D0478">
        <w:rPr>
          <w:rFonts w:ascii="標楷體" w:eastAsia="標楷體" w:hAnsi="標楷體" w:cs="新細明體" w:hint="eastAsia"/>
          <w:color w:val="000000"/>
          <w:kern w:val="0"/>
          <w:szCs w:val="24"/>
        </w:rPr>
        <w:t>PHP</w:t>
      </w:r>
      <w:r w:rsidR="006D0478">
        <w:rPr>
          <w:rFonts w:ascii="標楷體" w:eastAsia="標楷體" w:hAnsi="標楷體" w:cs="新細明體" w:hint="eastAsia"/>
          <w:color w:val="000000"/>
          <w:kern w:val="0"/>
          <w:szCs w:val="24"/>
        </w:rPr>
        <w:t>/</w:t>
      </w:r>
      <w:r w:rsidR="0040094E">
        <w:rPr>
          <w:rFonts w:ascii="標楷體" w:eastAsia="標楷體" w:hAnsi="標楷體" w:cs="新細明體" w:hint="eastAsia"/>
          <w:color w:val="000000"/>
          <w:kern w:val="0"/>
          <w:szCs w:val="24"/>
        </w:rPr>
        <w:t>MYSQL</w:t>
      </w:r>
      <w:r w:rsidR="006D0478" w:rsidRPr="006D0478">
        <w:rPr>
          <w:rFonts w:ascii="標楷體" w:eastAsia="標楷體" w:hAnsi="標楷體" w:cs="新細明體" w:hint="eastAsia"/>
          <w:color w:val="000000"/>
          <w:kern w:val="0"/>
          <w:szCs w:val="24"/>
        </w:rPr>
        <w:t>資料格式</w:t>
      </w:r>
      <w:r w:rsidR="0040094E">
        <w:rPr>
          <w:rFonts w:ascii="標楷體" w:eastAsia="標楷體" w:hAnsi="標楷體" w:cs="新細明體" w:hint="eastAsia"/>
          <w:color w:val="000000"/>
          <w:kern w:val="0"/>
          <w:szCs w:val="24"/>
        </w:rPr>
        <w:t>、</w:t>
      </w:r>
      <w:r w:rsidR="006D0478" w:rsidRPr="00FA1EE7">
        <w:rPr>
          <w:rFonts w:ascii="標楷體" w:eastAsia="標楷體" w:hAnsi="標楷體" w:cs="Arial" w:hint="eastAsia"/>
          <w:color w:val="000000"/>
          <w:szCs w:val="24"/>
          <w:shd w:val="clear" w:color="auto" w:fill="FFFFFF"/>
        </w:rPr>
        <w:t>Weka</w:t>
      </w:r>
      <w:r w:rsidR="006D0478">
        <w:rPr>
          <w:rFonts w:ascii="標楷體" w:eastAsia="標楷體" w:hAnsi="標楷體" w:cs="Arial" w:hint="eastAsia"/>
          <w:color w:val="000000"/>
          <w:szCs w:val="24"/>
          <w:shd w:val="clear" w:color="auto" w:fill="FFFFFF"/>
        </w:rPr>
        <w:t>(懷卡托智能分析環境</w:t>
      </w:r>
      <w:proofErr w:type="gramStart"/>
      <w:r w:rsidR="006D0478" w:rsidRPr="00FA1EE7">
        <w:rPr>
          <w:rFonts w:ascii="標楷體" w:eastAsia="標楷體" w:hAnsi="標楷體" w:cs="Arial" w:hint="eastAsia"/>
          <w:color w:val="000000"/>
          <w:szCs w:val="24"/>
          <w:shd w:val="clear" w:color="auto" w:fill="FFFFFF"/>
        </w:rPr>
        <w:t>）</w:t>
      </w:r>
      <w:proofErr w:type="gramEnd"/>
      <w:r w:rsidR="006D0478">
        <w:rPr>
          <w:rFonts w:ascii="標楷體" w:eastAsia="標楷體" w:hAnsi="標楷體" w:cs="Arial" w:hint="eastAsia"/>
          <w:color w:val="000000"/>
          <w:szCs w:val="24"/>
          <w:shd w:val="clear" w:color="auto" w:fill="FFFFFF"/>
        </w:rPr>
        <w:t>、</w:t>
      </w:r>
      <w:r w:rsidR="006D0478" w:rsidRPr="006D0478">
        <w:rPr>
          <w:rFonts w:ascii="標楷體" w:eastAsia="標楷體" w:hAnsi="標楷體" w:cs="Arial"/>
          <w:color w:val="000000"/>
          <w:szCs w:val="24"/>
          <w:shd w:val="clear" w:color="auto" w:fill="FFFFFF"/>
        </w:rPr>
        <w:t>G</w:t>
      </w:r>
      <w:r w:rsidR="006D0478">
        <w:rPr>
          <w:rFonts w:ascii="標楷體" w:eastAsia="標楷體" w:hAnsi="標楷體" w:cs="Arial" w:hint="eastAsia"/>
          <w:color w:val="000000"/>
          <w:szCs w:val="24"/>
          <w:shd w:val="clear" w:color="auto" w:fill="FFFFFF"/>
        </w:rPr>
        <w:t>PS</w:t>
      </w:r>
      <w:r w:rsidR="006D0478" w:rsidRPr="006D0478">
        <w:rPr>
          <w:rFonts w:ascii="標楷體" w:eastAsia="標楷體" w:hAnsi="標楷體" w:cs="Arial"/>
          <w:color w:val="000000"/>
          <w:szCs w:val="24"/>
          <w:shd w:val="clear" w:color="auto" w:fill="FFFFFF"/>
        </w:rPr>
        <w:t xml:space="preserve"> &amp;</w:t>
      </w:r>
      <w:r w:rsidR="006D0478">
        <w:rPr>
          <w:rFonts w:ascii="標楷體" w:eastAsia="標楷體" w:hAnsi="標楷體" w:cs="Arial" w:hint="eastAsia"/>
          <w:color w:val="000000"/>
          <w:szCs w:val="24"/>
          <w:shd w:val="clear" w:color="auto" w:fill="FFFFFF"/>
        </w:rPr>
        <w:t xml:space="preserve"> </w:t>
      </w:r>
      <w:r w:rsidR="006D0478" w:rsidRPr="006D0478">
        <w:rPr>
          <w:rFonts w:ascii="標楷體" w:eastAsia="標楷體" w:hAnsi="標楷體" w:cs="Arial"/>
          <w:color w:val="000000"/>
          <w:szCs w:val="24"/>
          <w:shd w:val="clear" w:color="auto" w:fill="FFFFFF"/>
        </w:rPr>
        <w:t>Google Maps AP</w:t>
      </w:r>
      <w:r w:rsidR="006D0478">
        <w:rPr>
          <w:rFonts w:ascii="標楷體" w:eastAsia="標楷體" w:hAnsi="標楷體" w:cs="Arial" w:hint="eastAsia"/>
          <w:color w:val="000000"/>
          <w:szCs w:val="24"/>
          <w:shd w:val="clear" w:color="auto" w:fill="FFFFFF"/>
        </w:rPr>
        <w:t>I</w:t>
      </w:r>
      <w:r w:rsidR="0040094E">
        <w:rPr>
          <w:rFonts w:ascii="標楷體" w:eastAsia="標楷體" w:hAnsi="標楷體" w:cs="Arial" w:hint="eastAsia"/>
          <w:color w:val="000000"/>
          <w:szCs w:val="24"/>
          <w:shd w:val="clear" w:color="auto" w:fill="FFFFFF"/>
        </w:rPr>
        <w:t>等開發技術。</w:t>
      </w:r>
    </w:p>
    <w:p w14:paraId="3CFD6C61" w14:textId="77777777" w:rsidR="006F4A57" w:rsidRPr="00FA1EE7" w:rsidRDefault="006F4A57" w:rsidP="006D0478">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在使用時會先請使用者填寫一些個人資訊，</w:t>
      </w:r>
      <w:r w:rsidRPr="00FA1EE7">
        <w:rPr>
          <w:rFonts w:ascii="標楷體" w:eastAsia="標楷體" w:hAnsi="標楷體" w:cs="Arial" w:hint="eastAsia"/>
          <w:color w:val="000000"/>
          <w:szCs w:val="24"/>
          <w:shd w:val="clear" w:color="auto" w:fill="FFFFFF"/>
        </w:rPr>
        <w:t>若</w:t>
      </w:r>
      <w:r w:rsidR="0042042C" w:rsidRPr="00FA1EE7">
        <w:rPr>
          <w:rFonts w:ascii="標楷體" w:eastAsia="標楷體" w:hAnsi="標楷體" w:cs="Arial" w:hint="eastAsia"/>
          <w:color w:val="000000"/>
          <w:szCs w:val="24"/>
          <w:shd w:val="clear" w:color="auto" w:fill="FFFFFF"/>
        </w:rPr>
        <w:t>使用者在旅行時</w:t>
      </w:r>
      <w:r>
        <w:rPr>
          <w:rFonts w:ascii="標楷體" w:eastAsia="標楷體" w:hAnsi="標楷體" w:cs="Arial" w:hint="eastAsia"/>
          <w:color w:val="000000"/>
          <w:szCs w:val="24"/>
          <w:shd w:val="clear" w:color="auto" w:fill="FFFFFF"/>
        </w:rPr>
        <w:t>遇到一些突發狀況，便</w:t>
      </w:r>
      <w:r w:rsidR="0042042C" w:rsidRPr="00FA1EE7">
        <w:rPr>
          <w:rFonts w:ascii="標楷體" w:eastAsia="標楷體" w:hAnsi="標楷體" w:cs="Arial" w:hint="eastAsia"/>
          <w:color w:val="000000"/>
          <w:szCs w:val="24"/>
          <w:shd w:val="clear" w:color="auto" w:fill="FFFFFF"/>
        </w:rPr>
        <w:t>會將使用者提供的資訊套入知識庫進行分析，為使用者提供新的行程。</w:t>
      </w:r>
      <w:r w:rsidR="00DC0F0A">
        <w:rPr>
          <w:rFonts w:ascii="標楷體" w:eastAsia="標楷體" w:hAnsi="標楷體" w:cs="Arial" w:hint="eastAsia"/>
          <w:color w:val="000000"/>
          <w:szCs w:val="24"/>
          <w:shd w:val="clear" w:color="auto" w:fill="FFFFFF"/>
        </w:rPr>
        <w:t>本APP</w:t>
      </w:r>
      <w:proofErr w:type="gramStart"/>
      <w:r>
        <w:rPr>
          <w:rFonts w:ascii="標楷體" w:eastAsia="標楷體" w:hAnsi="標楷體" w:cs="Arial" w:hint="eastAsia"/>
          <w:color w:val="000000"/>
          <w:szCs w:val="24"/>
          <w:shd w:val="clear" w:color="auto" w:fill="FFFFFF"/>
        </w:rPr>
        <w:t>引入盲旅</w:t>
      </w:r>
      <w:proofErr w:type="gramEnd"/>
      <w:r>
        <w:rPr>
          <w:rFonts w:ascii="標楷體" w:eastAsia="標楷體" w:hAnsi="標楷體" w:cs="Arial" w:hint="eastAsia"/>
          <w:color w:val="000000"/>
          <w:szCs w:val="24"/>
          <w:shd w:val="clear" w:color="auto" w:fill="FFFFFF"/>
        </w:rPr>
        <w:t>概念希望可以讓年長者的旅程也充滿神秘感與驚喜，但又擔心對年長者來說</w:t>
      </w:r>
      <w:r w:rsidRPr="00FA1EE7">
        <w:rPr>
          <w:rFonts w:ascii="標楷體" w:eastAsia="標楷體" w:hAnsi="標楷體" w:cs="Arial" w:hint="eastAsia"/>
          <w:color w:val="000000"/>
          <w:szCs w:val="24"/>
          <w:shd w:val="clear" w:color="auto" w:fill="FFFFFF"/>
        </w:rPr>
        <w:t>過</w:t>
      </w:r>
      <w:r>
        <w:rPr>
          <w:rFonts w:ascii="標楷體" w:eastAsia="標楷體" w:hAnsi="標楷體" w:cs="Arial" w:hint="eastAsia"/>
          <w:color w:val="000000"/>
          <w:szCs w:val="24"/>
          <w:shd w:val="clear" w:color="auto" w:fill="FFFFFF"/>
        </w:rPr>
        <w:t>於</w:t>
      </w:r>
      <w:r w:rsidRPr="00FA1EE7">
        <w:rPr>
          <w:rFonts w:ascii="標楷體" w:eastAsia="標楷體" w:hAnsi="標楷體" w:cs="Arial" w:hint="eastAsia"/>
          <w:color w:val="000000"/>
          <w:szCs w:val="24"/>
          <w:shd w:val="clear" w:color="auto" w:fill="FFFFFF"/>
        </w:rPr>
        <w:t>刺激，於是將其稍作轉換，成為</w:t>
      </w:r>
      <w:r w:rsidR="001D77F1">
        <w:rPr>
          <w:rFonts w:ascii="標楷體" w:eastAsia="標楷體" w:hAnsi="標楷體" w:cs="Arial" w:hint="eastAsia"/>
          <w:color w:val="000000"/>
          <w:szCs w:val="24"/>
          <w:shd w:val="clear" w:color="auto" w:fill="FFFFFF"/>
        </w:rPr>
        <w:t>此APP</w:t>
      </w:r>
      <w:r w:rsidRPr="00FA1EE7">
        <w:rPr>
          <w:rFonts w:ascii="標楷體" w:eastAsia="標楷體" w:hAnsi="標楷體" w:cs="Arial" w:hint="eastAsia"/>
          <w:color w:val="000000"/>
          <w:szCs w:val="24"/>
          <w:shd w:val="clear" w:color="auto" w:fill="FFFFFF"/>
        </w:rPr>
        <w:t>之一大特色--</w:t>
      </w:r>
      <w:r w:rsidR="001D77F1">
        <w:rPr>
          <w:rFonts w:ascii="標楷體" w:eastAsia="標楷體" w:hAnsi="標楷體" w:cs="Arial" w:hint="eastAsia"/>
          <w:color w:val="000000"/>
          <w:szCs w:val="24"/>
          <w:shd w:val="clear" w:color="auto" w:fill="FFFFFF"/>
        </w:rPr>
        <w:t>「</w:t>
      </w:r>
      <w:proofErr w:type="gramStart"/>
      <w:r w:rsidR="001D77F1">
        <w:rPr>
          <w:rFonts w:ascii="標楷體" w:eastAsia="標楷體" w:hAnsi="標楷體" w:cs="Arial" w:hint="eastAsia"/>
          <w:color w:val="000000"/>
          <w:szCs w:val="24"/>
          <w:shd w:val="clear" w:color="auto" w:fill="FFFFFF"/>
        </w:rPr>
        <w:t>半盲旅</w:t>
      </w:r>
      <w:proofErr w:type="gramEnd"/>
      <w:r w:rsidR="001D77F1">
        <w:rPr>
          <w:rFonts w:ascii="標楷體" w:eastAsia="標楷體" w:hAnsi="標楷體" w:cs="Arial" w:hint="eastAsia"/>
          <w:color w:val="000000"/>
          <w:szCs w:val="24"/>
          <w:shd w:val="clear" w:color="auto" w:fill="FFFFFF"/>
        </w:rPr>
        <w:t>」，在行程開始前僅</w:t>
      </w:r>
      <w:r w:rsidR="00DC0F0A">
        <w:rPr>
          <w:rFonts w:ascii="標楷體" w:eastAsia="標楷體" w:hAnsi="標楷體" w:cs="Arial" w:hint="eastAsia"/>
          <w:color w:val="000000"/>
          <w:szCs w:val="24"/>
          <w:shd w:val="clear" w:color="auto" w:fill="FFFFFF"/>
        </w:rPr>
        <w:t>給予一半的行程，使用者</w:t>
      </w:r>
      <w:r w:rsidRPr="00FA1EE7">
        <w:rPr>
          <w:rFonts w:ascii="標楷體" w:eastAsia="標楷體" w:hAnsi="標楷體" w:cs="Arial" w:hint="eastAsia"/>
          <w:color w:val="000000"/>
          <w:szCs w:val="24"/>
          <w:shd w:val="clear" w:color="auto" w:fill="FFFFFF"/>
        </w:rPr>
        <w:t>可稍微了解本套</w:t>
      </w:r>
      <w:r w:rsidR="00DC0F0A">
        <w:rPr>
          <w:rFonts w:ascii="標楷體" w:eastAsia="標楷體" w:hAnsi="標楷體" w:cs="Arial" w:hint="eastAsia"/>
          <w:color w:val="000000"/>
          <w:szCs w:val="24"/>
          <w:shd w:val="clear" w:color="auto" w:fill="FFFFFF"/>
        </w:rPr>
        <w:t>裝行程的類型，但</w:t>
      </w:r>
      <w:r w:rsidRPr="00FA1EE7">
        <w:rPr>
          <w:rFonts w:ascii="標楷體" w:eastAsia="標楷體" w:hAnsi="標楷體" w:cs="Arial" w:hint="eastAsia"/>
          <w:color w:val="000000"/>
          <w:szCs w:val="24"/>
          <w:shd w:val="clear" w:color="auto" w:fill="FFFFFF"/>
        </w:rPr>
        <w:t>也隱藏了另一半的行程，讓年長者對於未知的神祕旅程有期待感。</w:t>
      </w:r>
    </w:p>
    <w:p w14:paraId="61339FD3" w14:textId="77777777" w:rsidR="006D0478" w:rsidRDefault="006F4A57" w:rsidP="0040094E">
      <w:pPr>
        <w:spacing w:after="180" w:line="240" w:lineRule="auto"/>
        <w:ind w:leftChars="0" w:left="0" w:right="139" w:firstLine="480"/>
        <w:rPr>
          <w:rFonts w:ascii="標楷體" w:eastAsia="標楷體" w:hAnsi="標楷體" w:cs="Arial"/>
          <w:color w:val="000000"/>
          <w:szCs w:val="24"/>
          <w:shd w:val="clear" w:color="auto" w:fill="FFFFFF"/>
        </w:rPr>
      </w:pPr>
      <w:r w:rsidRPr="00FA1EE7">
        <w:rPr>
          <w:rFonts w:ascii="標楷體" w:eastAsia="標楷體" w:hAnsi="標楷體" w:cs="Arial" w:hint="eastAsia"/>
          <w:color w:val="000000"/>
          <w:szCs w:val="24"/>
          <w:shd w:val="clear" w:color="auto" w:fill="FFFFFF"/>
        </w:rPr>
        <w:t>系統</w:t>
      </w:r>
      <w:r w:rsidR="00397092">
        <w:rPr>
          <w:rFonts w:ascii="標楷體" w:eastAsia="標楷體" w:hAnsi="標楷體" w:cs="Arial" w:hint="eastAsia"/>
          <w:color w:val="000000"/>
          <w:szCs w:val="24"/>
          <w:shd w:val="clear" w:color="auto" w:fill="FFFFFF"/>
        </w:rPr>
        <w:t>中還有子女貼心關懷之部分，功能主要</w:t>
      </w:r>
      <w:r w:rsidRPr="00FA1EE7">
        <w:rPr>
          <w:rFonts w:ascii="標楷體" w:eastAsia="標楷體" w:hAnsi="標楷體" w:cs="Arial" w:hint="eastAsia"/>
          <w:color w:val="000000"/>
          <w:szCs w:val="24"/>
          <w:shd w:val="clear" w:color="auto" w:fill="FFFFFF"/>
        </w:rPr>
        <w:t>在</w:t>
      </w:r>
      <w:r w:rsidR="00397092">
        <w:rPr>
          <w:rFonts w:ascii="標楷體" w:eastAsia="標楷體" w:hAnsi="標楷體" w:cs="Arial" w:hint="eastAsia"/>
          <w:color w:val="000000"/>
          <w:szCs w:val="24"/>
          <w:shd w:val="clear" w:color="auto" w:fill="FFFFFF"/>
        </w:rPr>
        <w:t>於</w:t>
      </w:r>
      <w:r w:rsidRPr="00FA1EE7">
        <w:rPr>
          <w:rFonts w:ascii="標楷體" w:eastAsia="標楷體" w:hAnsi="標楷體" w:cs="Arial" w:hint="eastAsia"/>
          <w:color w:val="000000"/>
          <w:szCs w:val="24"/>
          <w:shd w:val="clear" w:color="auto" w:fill="FFFFFF"/>
        </w:rPr>
        <w:t>使用者們</w:t>
      </w:r>
      <w:r w:rsidR="00397092">
        <w:rPr>
          <w:rFonts w:ascii="標楷體" w:eastAsia="標楷體" w:hAnsi="標楷體" w:cs="Arial" w:hint="eastAsia"/>
          <w:color w:val="000000"/>
          <w:szCs w:val="24"/>
          <w:shd w:val="clear" w:color="auto" w:fill="FFFFFF"/>
        </w:rPr>
        <w:t>若在旅程中有因</w:t>
      </w:r>
      <w:r w:rsidRPr="00FA1EE7">
        <w:rPr>
          <w:rFonts w:ascii="標楷體" w:eastAsia="標楷體" w:hAnsi="標楷體" w:cs="Arial" w:hint="eastAsia"/>
          <w:color w:val="000000"/>
          <w:szCs w:val="24"/>
          <w:shd w:val="clear" w:color="auto" w:fill="FFFFFF"/>
        </w:rPr>
        <w:t>身體不適或是其他原因導致行程延誤，系統會自動偵測時間</w:t>
      </w:r>
      <w:r w:rsidR="00397092">
        <w:rPr>
          <w:rFonts w:ascii="標楷體" w:eastAsia="標楷體" w:hAnsi="標楷體" w:cs="Arial" w:hint="eastAsia"/>
          <w:color w:val="000000"/>
          <w:szCs w:val="24"/>
          <w:shd w:val="clear" w:color="auto" w:fill="FFFFFF"/>
        </w:rPr>
        <w:t>，</w:t>
      </w:r>
      <w:r w:rsidRPr="00FA1EE7">
        <w:rPr>
          <w:rFonts w:ascii="標楷體" w:eastAsia="標楷體" w:hAnsi="標楷體" w:cs="Arial" w:hint="eastAsia"/>
          <w:color w:val="000000"/>
          <w:szCs w:val="24"/>
          <w:shd w:val="clear" w:color="auto" w:fill="FFFFFF"/>
        </w:rPr>
        <w:t>在延誤時給予提醒，並詢問是否需要休息，此外因為行程已經延誤，</w:t>
      </w:r>
      <w:r w:rsidR="00397092">
        <w:rPr>
          <w:rFonts w:ascii="標楷體" w:eastAsia="標楷體" w:hAnsi="標楷體" w:cs="Arial" w:hint="eastAsia"/>
          <w:color w:val="000000"/>
          <w:szCs w:val="24"/>
          <w:shd w:val="clear" w:color="auto" w:fill="FFFFFF"/>
        </w:rPr>
        <w:t>因此也提供</w:t>
      </w:r>
      <w:r w:rsidRPr="00FA1EE7">
        <w:rPr>
          <w:rFonts w:ascii="標楷體" w:eastAsia="標楷體" w:hAnsi="標楷體" w:cs="Arial" w:hint="eastAsia"/>
          <w:color w:val="000000"/>
          <w:szCs w:val="24"/>
          <w:shd w:val="clear" w:color="auto" w:fill="FFFFFF"/>
        </w:rPr>
        <w:t>動態規劃行程的部分，如果使用者因為行程延誤，導致其無法完成行程，</w:t>
      </w:r>
      <w:r w:rsidR="00397092">
        <w:rPr>
          <w:rFonts w:ascii="標楷體" w:eastAsia="標楷體" w:hAnsi="標楷體" w:cs="Arial" w:hint="eastAsia"/>
          <w:color w:val="000000"/>
          <w:szCs w:val="24"/>
          <w:shd w:val="clear" w:color="auto" w:fill="FFFFFF"/>
        </w:rPr>
        <w:t>可</w:t>
      </w:r>
      <w:r w:rsidRPr="00FA1EE7">
        <w:rPr>
          <w:rFonts w:ascii="標楷體" w:eastAsia="標楷體" w:hAnsi="標楷體" w:cs="Arial" w:hint="eastAsia"/>
          <w:color w:val="000000"/>
          <w:szCs w:val="24"/>
          <w:shd w:val="clear" w:color="auto" w:fill="FFFFFF"/>
        </w:rPr>
        <w:t>避免</w:t>
      </w:r>
      <w:r w:rsidR="00397092">
        <w:rPr>
          <w:rFonts w:ascii="標楷體" w:eastAsia="標楷體" w:hAnsi="標楷體" w:cs="Arial" w:hint="eastAsia"/>
          <w:color w:val="000000"/>
          <w:szCs w:val="24"/>
          <w:shd w:val="clear" w:color="auto" w:fill="FFFFFF"/>
        </w:rPr>
        <w:t>使用者</w:t>
      </w:r>
      <w:r w:rsidRPr="00FA1EE7">
        <w:rPr>
          <w:rFonts w:ascii="標楷體" w:eastAsia="標楷體" w:hAnsi="標楷體" w:cs="Arial" w:hint="eastAsia"/>
          <w:color w:val="000000"/>
          <w:szCs w:val="24"/>
          <w:shd w:val="clear" w:color="auto" w:fill="FFFFFF"/>
        </w:rPr>
        <w:t>因為趕行程而有不好的旅行體驗，</w:t>
      </w:r>
      <w:r w:rsidR="00397092">
        <w:rPr>
          <w:rFonts w:ascii="標楷體" w:eastAsia="標楷體" w:hAnsi="標楷體" w:cs="Arial" w:hint="eastAsia"/>
          <w:color w:val="000000"/>
          <w:szCs w:val="24"/>
          <w:shd w:val="clear" w:color="auto" w:fill="FFFFFF"/>
        </w:rPr>
        <w:t>且</w:t>
      </w:r>
      <w:r w:rsidRPr="00FA1EE7">
        <w:rPr>
          <w:rFonts w:ascii="標楷體" w:eastAsia="標楷體" w:hAnsi="標楷體" w:cs="Arial" w:hint="eastAsia"/>
          <w:color w:val="000000"/>
          <w:szCs w:val="24"/>
          <w:shd w:val="clear" w:color="auto" w:fill="FFFFFF"/>
        </w:rPr>
        <w:t>為他們重新推薦一套行程，使用者便可依照新的行程</w:t>
      </w:r>
      <w:r w:rsidR="000A1096">
        <w:rPr>
          <w:rFonts w:ascii="標楷體" w:eastAsia="標楷體" w:hAnsi="標楷體" w:cs="Arial" w:hint="eastAsia"/>
          <w:color w:val="000000"/>
          <w:szCs w:val="24"/>
          <w:shd w:val="clear" w:color="auto" w:fill="FFFFFF"/>
        </w:rPr>
        <w:t>重新</w:t>
      </w:r>
      <w:r w:rsidRPr="00FA1EE7">
        <w:rPr>
          <w:rFonts w:ascii="標楷體" w:eastAsia="標楷體" w:hAnsi="標楷體" w:cs="Arial" w:hint="eastAsia"/>
          <w:color w:val="000000"/>
          <w:szCs w:val="24"/>
          <w:shd w:val="clear" w:color="auto" w:fill="FFFFFF"/>
        </w:rPr>
        <w:t>出發。</w:t>
      </w:r>
    </w:p>
    <w:p w14:paraId="148752A6" w14:textId="77777777" w:rsidR="00EC687C" w:rsidRDefault="00EC687C" w:rsidP="0040094E">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2. 系統功能</w:t>
      </w:r>
    </w:p>
    <w:p w14:paraId="267A5A7C" w14:textId="77777777" w:rsidR="00070340" w:rsidRDefault="00EC687C" w:rsidP="00EC687C">
      <w:pPr>
        <w:spacing w:after="180" w:line="240" w:lineRule="auto"/>
        <w:ind w:leftChars="0" w:left="0" w:right="139" w:firstLine="480"/>
        <w:rPr>
          <w:rFonts w:ascii="標楷體" w:eastAsia="標楷體" w:hAnsi="標楷體" w:cs="Arial"/>
          <w:color w:val="000000"/>
          <w:szCs w:val="24"/>
          <w:shd w:val="clear" w:color="auto" w:fill="FFFFFF"/>
        </w:rPr>
      </w:pPr>
      <w:r w:rsidRPr="00FA1EE7">
        <w:rPr>
          <w:rFonts w:ascii="標楷體" w:eastAsia="標楷體" w:hAnsi="標楷體" w:cs="Arial" w:hint="eastAsia"/>
          <w:color w:val="000000"/>
          <w:szCs w:val="24"/>
          <w:shd w:val="clear" w:color="auto" w:fill="FFFFFF"/>
        </w:rPr>
        <w:t>一開始需先登入系統，若無帳號則需建置帳號，登入後便連接至首頁，會員資料若是有任何需要修改可以至「修改個人資料」做調整，初次進入系統者可以先至「套裝行程」挑選喜歡的行程，將喜歡的行程加至「我的行程」之中，之後在適當的時間便可以開始行程，在行程之中，若有行程延誤或是使用者有需求時，皆可按「求助」功能，可以將行程路線重新規劃，在旅程中如果想要拍照可以到首頁，點選「相機」功能，便可拍攝照片之後回到首頁。</w:t>
      </w:r>
    </w:p>
    <w:p w14:paraId="3EEE1905" w14:textId="77777777" w:rsidR="00EC687C" w:rsidRPr="00FA1EE7" w:rsidRDefault="00070340" w:rsidP="00070340">
      <w:pPr>
        <w:widowControl/>
        <w:spacing w:after="180"/>
        <w:ind w:left="480" w:right="139"/>
        <w:rPr>
          <w:rFonts w:ascii="標楷體" w:eastAsia="標楷體" w:hAnsi="標楷體" w:cs="Arial"/>
          <w:color w:val="000000"/>
          <w:szCs w:val="24"/>
          <w:shd w:val="clear" w:color="auto" w:fill="FFFFFF"/>
        </w:rPr>
      </w:pPr>
      <w:r>
        <w:rPr>
          <w:rFonts w:ascii="標楷體" w:eastAsia="標楷體" w:hAnsi="標楷體" w:cs="Arial"/>
          <w:color w:val="000000"/>
          <w:szCs w:val="24"/>
          <w:shd w:val="clear" w:color="auto" w:fill="FFFFFF"/>
        </w:rPr>
        <w:br w:type="page"/>
      </w:r>
    </w:p>
    <w:p w14:paraId="4F42A3B7" w14:textId="77777777" w:rsidR="00EC687C" w:rsidRPr="00FA1EE7" w:rsidRDefault="00070340" w:rsidP="00EC687C">
      <w:pPr>
        <w:spacing w:after="180" w:line="240" w:lineRule="auto"/>
        <w:ind w:leftChars="0" w:left="0" w:right="139"/>
        <w:rPr>
          <w:rFonts w:ascii="標楷體" w:eastAsia="標楷體" w:hAnsi="標楷體" w:cs="Arial"/>
          <w:color w:val="000000"/>
          <w:szCs w:val="24"/>
          <w:shd w:val="clear" w:color="auto" w:fill="FFFFFF"/>
        </w:rPr>
      </w:pPr>
      <w:r w:rsidRPr="00FA1EE7">
        <w:rPr>
          <w:rFonts w:ascii="標楷體" w:eastAsia="標楷體" w:hAnsi="標楷體" w:hint="eastAsia"/>
          <w:noProof/>
          <w:szCs w:val="24"/>
        </w:rPr>
        <w:drawing>
          <wp:anchor distT="0" distB="0" distL="114300" distR="114300" simplePos="0" relativeHeight="251647488" behindDoc="1" locked="0" layoutInCell="1" allowOverlap="1" wp14:anchorId="4B15B76B" wp14:editId="1B2A5DA3">
            <wp:simplePos x="0" y="0"/>
            <wp:positionH relativeFrom="column">
              <wp:posOffset>-9525</wp:posOffset>
            </wp:positionH>
            <wp:positionV relativeFrom="paragraph">
              <wp:posOffset>36195</wp:posOffset>
            </wp:positionV>
            <wp:extent cx="5276850" cy="2753995"/>
            <wp:effectExtent l="0" t="0" r="0" b="0"/>
            <wp:wrapNone/>
            <wp:docPr id="94" name="圖片 7" descr="運作與功能流程介紹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運作與功能流程介紹圖.png"/>
                    <pic:cNvPicPr/>
                  </pic:nvPicPr>
                  <pic:blipFill>
                    <a:blip r:embed="rId16" cstate="print"/>
                    <a:stretch>
                      <a:fillRect/>
                    </a:stretch>
                  </pic:blipFill>
                  <pic:spPr>
                    <a:xfrm>
                      <a:off x="0" y="0"/>
                      <a:ext cx="5276850" cy="2753995"/>
                    </a:xfrm>
                    <a:prstGeom prst="rect">
                      <a:avLst/>
                    </a:prstGeom>
                  </pic:spPr>
                </pic:pic>
              </a:graphicData>
            </a:graphic>
            <wp14:sizeRelH relativeFrom="margin">
              <wp14:pctWidth>0</wp14:pctWidth>
            </wp14:sizeRelH>
            <wp14:sizeRelV relativeFrom="margin">
              <wp14:pctHeight>0</wp14:pctHeight>
            </wp14:sizeRelV>
          </wp:anchor>
        </w:drawing>
      </w:r>
      <w:r w:rsidR="00EC687C" w:rsidRPr="00FA1EE7">
        <w:rPr>
          <w:rFonts w:ascii="標楷體" w:eastAsia="標楷體" w:hAnsi="標楷體" w:hint="eastAsia"/>
          <w:szCs w:val="24"/>
        </w:rPr>
        <w:t>其系統所有詳細功能如下圖所示：</w:t>
      </w:r>
    </w:p>
    <w:p w14:paraId="4A8F8796" w14:textId="77777777" w:rsidR="00EC687C" w:rsidRPr="00FA1EE7" w:rsidRDefault="00EC687C" w:rsidP="00EC687C">
      <w:pPr>
        <w:spacing w:after="180" w:line="240" w:lineRule="auto"/>
        <w:ind w:leftChars="0" w:left="0" w:right="139"/>
        <w:rPr>
          <w:szCs w:val="24"/>
        </w:rPr>
      </w:pPr>
    </w:p>
    <w:p w14:paraId="7F5152BD" w14:textId="77777777" w:rsidR="00EC687C" w:rsidRDefault="00EC687C" w:rsidP="00EC687C">
      <w:pPr>
        <w:spacing w:after="180" w:line="240" w:lineRule="auto"/>
        <w:ind w:leftChars="0" w:left="0" w:right="139"/>
        <w:rPr>
          <w:szCs w:val="24"/>
        </w:rPr>
      </w:pPr>
    </w:p>
    <w:p w14:paraId="6DE02746" w14:textId="77777777" w:rsidR="00EC687C" w:rsidRDefault="00EC687C" w:rsidP="00EC687C">
      <w:pPr>
        <w:spacing w:after="180" w:line="240" w:lineRule="auto"/>
        <w:ind w:leftChars="0" w:left="0" w:right="139"/>
        <w:rPr>
          <w:szCs w:val="24"/>
        </w:rPr>
      </w:pPr>
    </w:p>
    <w:p w14:paraId="4B4FAA21" w14:textId="77777777" w:rsidR="00EC687C" w:rsidRDefault="00EC687C" w:rsidP="00EC687C">
      <w:pPr>
        <w:spacing w:after="180" w:line="240" w:lineRule="auto"/>
        <w:ind w:leftChars="0" w:left="0" w:right="139"/>
        <w:rPr>
          <w:szCs w:val="24"/>
        </w:rPr>
      </w:pPr>
    </w:p>
    <w:p w14:paraId="4A3E9E03" w14:textId="77777777" w:rsidR="00EC687C" w:rsidRDefault="00EC687C" w:rsidP="00EC687C">
      <w:pPr>
        <w:spacing w:after="180" w:line="240" w:lineRule="auto"/>
        <w:ind w:leftChars="0" w:left="0" w:right="139"/>
        <w:rPr>
          <w:szCs w:val="24"/>
        </w:rPr>
      </w:pPr>
    </w:p>
    <w:p w14:paraId="5F40B3C0" w14:textId="77777777" w:rsidR="00EC687C" w:rsidRPr="00FA1EE7" w:rsidRDefault="00EC687C" w:rsidP="00EC687C">
      <w:pPr>
        <w:spacing w:after="180" w:line="240" w:lineRule="auto"/>
        <w:ind w:leftChars="0" w:left="0" w:right="139"/>
        <w:rPr>
          <w:szCs w:val="24"/>
        </w:rPr>
      </w:pPr>
    </w:p>
    <w:p w14:paraId="503CC4B6" w14:textId="77777777" w:rsidR="00EC687C" w:rsidRPr="00FA1EE7" w:rsidRDefault="00547193" w:rsidP="00EC687C">
      <w:pPr>
        <w:spacing w:after="180" w:line="240" w:lineRule="auto"/>
        <w:ind w:leftChars="0" w:left="0" w:right="139"/>
        <w:rPr>
          <w:szCs w:val="24"/>
        </w:rPr>
      </w:pPr>
      <w:r>
        <w:rPr>
          <w:noProof/>
          <w:szCs w:val="24"/>
        </w:rPr>
        <w:pict w14:anchorId="435700EB">
          <v:shapetype id="_x0000_t202" coordsize="21600,21600" o:spt="202" path="m,l,21600r21600,l21600,xe">
            <v:stroke joinstyle="miter"/>
            <v:path gradientshapeok="t" o:connecttype="rect"/>
          </v:shapetype>
          <v:shape id="Text Box 75" o:spid="_x0000_s1026" type="#_x0000_t202" style="position:absolute;margin-left:105.15pt;margin-top:15.75pt;width:197.85pt;height:42.75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" stroked="f">
            <v:textbox style="mso-next-textbox:#Text Box 75">
              <w:txbxContent>
                <w:p w14:paraId="70E91006" w14:textId="6FE20A23" w:rsidR="00547193" w:rsidRPr="00B3277D" w:rsidRDefault="00547193" w:rsidP="00EC687C">
                  <w:pPr>
                    <w:spacing w:after="180"/>
                    <w:ind w:left="480" w:right="139"/>
                    <w:rPr>
                      <w:rFonts w:ascii="標楷體" w:eastAsia="標楷體" w:hAnsi="標楷體"/>
                      <w:b/>
                      <w:sz w:val="32"/>
                    </w:rPr>
                  </w:pPr>
                  <w:r>
                    <w:rPr>
                      <w:rFonts w:ascii="標楷體" w:eastAsia="標楷體" w:hAnsi="標楷體" w:hint="eastAsia"/>
                      <w:b/>
                      <w:sz w:val="32"/>
                    </w:rPr>
                    <w:t>系統功能一覽</w:t>
                  </w:r>
                </w:p>
              </w:txbxContent>
            </v:textbox>
          </v:shape>
        </w:pict>
      </w:r>
    </w:p>
    <w:p w14:paraId="46534C8A" w14:textId="77777777" w:rsidR="00070340" w:rsidRPr="00070340" w:rsidRDefault="00070340" w:rsidP="00070340">
      <w:pPr>
        <w:spacing w:after="180" w:line="240" w:lineRule="auto"/>
        <w:ind w:leftChars="0" w:left="0" w:right="139"/>
        <w:rPr>
          <w:szCs w:val="24"/>
        </w:rPr>
      </w:pPr>
    </w:p>
    <w:p w14:paraId="1F9D7FEA" w14:textId="77777777" w:rsidR="00181D59" w:rsidRDefault="00181D59" w:rsidP="0040094E">
      <w:pPr>
        <w:spacing w:after="180" w:line="240" w:lineRule="auto"/>
        <w:ind w:leftChars="0" w:left="0" w:right="139" w:firstLine="480"/>
        <w:rPr>
          <w:rFonts w:ascii="標楷體" w:eastAsia="標楷體" w:hAnsi="標楷體" w:cs="Arial"/>
          <w:color w:val="000000"/>
          <w:szCs w:val="24"/>
          <w:shd w:val="clear" w:color="auto" w:fill="FFFFFF"/>
        </w:rPr>
      </w:pPr>
    </w:p>
    <w:p w14:paraId="04AC1C7C" w14:textId="4B6C9503" w:rsidR="00EC687C" w:rsidRDefault="00EC687C" w:rsidP="0040094E">
      <w:pPr>
        <w:spacing w:after="180" w:line="240" w:lineRule="auto"/>
        <w:ind w:leftChars="0" w:left="0" w:right="139" w:firstLine="480"/>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3. 系統介面演示</w:t>
      </w:r>
    </w:p>
    <w:p w14:paraId="4A53D863" w14:textId="77777777" w:rsidR="00BD7817" w:rsidRDefault="00BD7817" w:rsidP="00BD7817">
      <w:pPr>
        <w:spacing w:after="180" w:line="240" w:lineRule="auto"/>
        <w:ind w:leftChars="0" w:left="480" w:right="139"/>
        <w:rPr>
          <w:rFonts w:ascii="標楷體" w:eastAsia="標楷體" w:hAnsi="標楷體"/>
          <w:szCs w:val="24"/>
        </w:rPr>
      </w:pPr>
      <w:r>
        <w:rPr>
          <w:rFonts w:ascii="標楷體" w:eastAsia="標楷體" w:hAnsi="標楷體" w:cs="Arial" w:hint="eastAsia"/>
          <w:color w:val="000000"/>
          <w:szCs w:val="24"/>
          <w:shd w:val="clear" w:color="auto" w:fill="FFFFFF"/>
        </w:rPr>
        <w:t>(</w:t>
      </w:r>
      <w:r>
        <w:rPr>
          <w:rFonts w:ascii="標楷體" w:eastAsia="標楷體" w:hAnsi="標楷體" w:cs="Arial"/>
          <w:color w:val="000000"/>
          <w:szCs w:val="24"/>
          <w:shd w:val="clear" w:color="auto" w:fill="FFFFFF"/>
        </w:rPr>
        <w:t>1)</w:t>
      </w:r>
      <w:r>
        <w:rPr>
          <w:rFonts w:ascii="標楷體" w:eastAsia="標楷體" w:hAnsi="標楷體" w:cs="Arial" w:hint="eastAsia"/>
          <w:color w:val="000000"/>
          <w:szCs w:val="24"/>
          <w:shd w:val="clear" w:color="auto" w:fill="FFFFFF"/>
        </w:rPr>
        <w:t>登入畫面：</w:t>
      </w:r>
      <w:r w:rsidRPr="00026639">
        <w:rPr>
          <w:rFonts w:ascii="標楷體" w:eastAsia="標楷體" w:hAnsi="標楷體" w:hint="eastAsia"/>
          <w:szCs w:val="24"/>
        </w:rPr>
        <w:t>會員初次使用必須登入，</w:t>
      </w:r>
      <w:r>
        <w:rPr>
          <w:rFonts w:ascii="標楷體" w:eastAsia="標楷體" w:hAnsi="標楷體" w:hint="eastAsia"/>
          <w:szCs w:val="24"/>
        </w:rPr>
        <w:t>且可</w:t>
      </w:r>
      <w:r w:rsidRPr="002E5A75">
        <w:rPr>
          <w:rFonts w:ascii="標楷體" w:eastAsia="標楷體" w:hAnsi="標楷體" w:hint="eastAsia"/>
          <w:szCs w:val="24"/>
        </w:rPr>
        <w:t>點選「重新填寫」清除所有已填的資訊。</w:t>
      </w:r>
      <w:r>
        <w:rPr>
          <w:rFonts w:ascii="標楷體" w:eastAsia="標楷體" w:hAnsi="標楷體" w:hint="eastAsia"/>
          <w:szCs w:val="24"/>
        </w:rPr>
        <w:t>而點選「註冊帳號」</w:t>
      </w:r>
      <w:r w:rsidRPr="00026639">
        <w:rPr>
          <w:rFonts w:ascii="標楷體" w:eastAsia="標楷體" w:hAnsi="標楷體" w:hint="eastAsia"/>
          <w:szCs w:val="24"/>
        </w:rPr>
        <w:t>可註冊會員。</w:t>
      </w:r>
      <w:r>
        <w:rPr>
          <w:rFonts w:ascii="標楷體" w:eastAsia="標楷體" w:hAnsi="標楷體"/>
          <w:szCs w:val="24"/>
        </w:rPr>
        <w:tab/>
      </w:r>
    </w:p>
    <w:p w14:paraId="0DA121F6" w14:textId="77777777" w:rsidR="00BD7817" w:rsidRPr="00F3335D" w:rsidRDefault="00BD7817" w:rsidP="00BD7817">
      <w:pPr>
        <w:spacing w:after="180" w:line="240" w:lineRule="auto"/>
        <w:ind w:leftChars="0" w:left="480" w:right="139"/>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2)</w:t>
      </w:r>
      <w:r w:rsidRPr="002E5A75">
        <w:rPr>
          <w:rFonts w:hint="eastAsia"/>
        </w:rPr>
        <w:t xml:space="preserve"> </w:t>
      </w:r>
      <w:r w:rsidRPr="002E5A75">
        <w:rPr>
          <w:rFonts w:ascii="標楷體" w:eastAsia="標楷體" w:hAnsi="標楷體" w:hint="eastAsia"/>
          <w:szCs w:val="24"/>
        </w:rPr>
        <w:t>首頁</w:t>
      </w:r>
      <w:r>
        <w:rPr>
          <w:rFonts w:ascii="標楷體" w:eastAsia="標楷體" w:hAnsi="標楷體" w:hint="eastAsia"/>
          <w:szCs w:val="24"/>
        </w:rPr>
        <w:t>：點選「套裝行程」，會進入到選擇套裝的頁面，再</w:t>
      </w:r>
      <w:r w:rsidRPr="00026639">
        <w:rPr>
          <w:rFonts w:ascii="標楷體" w:eastAsia="標楷體" w:hAnsi="標楷體" w:hint="eastAsia"/>
          <w:szCs w:val="24"/>
        </w:rPr>
        <w:t>點選「我的行程」，</w:t>
      </w:r>
      <w:r>
        <w:rPr>
          <w:rFonts w:ascii="標楷體" w:eastAsia="標楷體" w:hAnsi="標楷體" w:hint="eastAsia"/>
          <w:szCs w:val="24"/>
        </w:rPr>
        <w:t>即</w:t>
      </w:r>
      <w:r w:rsidRPr="00026639">
        <w:rPr>
          <w:rFonts w:ascii="標楷體" w:eastAsia="標楷體" w:hAnsi="標楷體" w:hint="eastAsia"/>
          <w:szCs w:val="24"/>
        </w:rPr>
        <w:t>會顯示目前已加入的套裝行程，並可開始行程。</w:t>
      </w:r>
      <w:r w:rsidRPr="00F3335D">
        <w:rPr>
          <w:rFonts w:ascii="標楷體" w:eastAsia="標楷體" w:hAnsi="標楷體" w:hint="eastAsia"/>
          <w:szCs w:val="24"/>
        </w:rPr>
        <w:t>另外，</w:t>
      </w:r>
      <w:r>
        <w:rPr>
          <w:rFonts w:ascii="標楷體" w:eastAsia="標楷體" w:hAnsi="標楷體" w:hint="eastAsia"/>
          <w:szCs w:val="24"/>
        </w:rPr>
        <w:t>點選「會員」，可以修改個人資料或是登出；點選「相機」，則</w:t>
      </w:r>
      <w:r w:rsidRPr="00F3335D">
        <w:rPr>
          <w:rFonts w:ascii="標楷體" w:eastAsia="標楷體" w:hAnsi="標楷體" w:hint="eastAsia"/>
          <w:szCs w:val="24"/>
        </w:rPr>
        <w:t>可連動手機的相機，進行拍攝。</w:t>
      </w:r>
    </w:p>
    <w:p w14:paraId="79A0A598" w14:textId="77777777" w:rsidR="00BD7817" w:rsidRPr="00F3335D" w:rsidRDefault="00BD7817" w:rsidP="00BD7817">
      <w:pPr>
        <w:spacing w:after="180" w:line="240" w:lineRule="auto"/>
        <w:ind w:leftChars="0" w:left="480" w:right="139"/>
        <w:rPr>
          <w:rFonts w:ascii="標楷體" w:eastAsia="標楷體" w:hAnsi="標楷體"/>
          <w:szCs w:val="24"/>
        </w:rPr>
      </w:pPr>
      <w:r>
        <w:rPr>
          <w:rFonts w:ascii="標楷體" w:eastAsia="標楷體" w:hAnsi="標楷體" w:hint="eastAsia"/>
          <w:szCs w:val="24"/>
        </w:rPr>
        <w:t xml:space="preserve">(3) </w:t>
      </w:r>
      <w:r w:rsidRPr="002E5A75">
        <w:rPr>
          <w:rFonts w:ascii="標楷體" w:eastAsia="標楷體" w:hAnsi="標楷體" w:hint="eastAsia"/>
          <w:szCs w:val="24"/>
        </w:rPr>
        <w:t>套裝行程</w:t>
      </w:r>
      <w:r>
        <w:rPr>
          <w:rFonts w:ascii="標楷體" w:eastAsia="標楷體" w:hAnsi="標楷體" w:hint="eastAsia"/>
          <w:szCs w:val="24"/>
        </w:rPr>
        <w:t>：點選「套裝行程」，即可進入此頁面，</w:t>
      </w:r>
      <w:r w:rsidRPr="00F3335D">
        <w:rPr>
          <w:rFonts w:ascii="標楷體" w:eastAsia="標楷體" w:hAnsi="標楷體" w:hint="eastAsia"/>
          <w:szCs w:val="24"/>
        </w:rPr>
        <w:t>使用者可點擊查看行程</w:t>
      </w:r>
      <w:r>
        <w:rPr>
          <w:rFonts w:ascii="標楷體" w:eastAsia="標楷體" w:hAnsi="標楷體" w:hint="eastAsia"/>
          <w:szCs w:val="24"/>
        </w:rPr>
        <w:t>詳盡資訊(包括：介紹、出發與結束時間、預估花費</w:t>
      </w:r>
      <w:r>
        <w:rPr>
          <w:rFonts w:ascii="標楷體" w:eastAsia="標楷體" w:hAnsi="標楷體"/>
          <w:szCs w:val="24"/>
        </w:rPr>
        <w:t>…</w:t>
      </w:r>
      <w:r>
        <w:rPr>
          <w:rFonts w:ascii="標楷體" w:eastAsia="標楷體" w:hAnsi="標楷體" w:hint="eastAsia"/>
          <w:szCs w:val="24"/>
        </w:rPr>
        <w:t>等資訊)</w:t>
      </w:r>
      <w:r w:rsidRPr="00F3335D">
        <w:rPr>
          <w:rFonts w:ascii="標楷體" w:eastAsia="標楷體" w:hAnsi="標楷體" w:hint="eastAsia"/>
          <w:szCs w:val="24"/>
        </w:rPr>
        <w:t>。</w:t>
      </w:r>
      <w:r>
        <w:rPr>
          <w:rFonts w:ascii="標楷體" w:eastAsia="標楷體" w:hAnsi="標楷體" w:hint="eastAsia"/>
          <w:szCs w:val="24"/>
        </w:rPr>
        <w:t>而加完套裝行程後，可點選上方</w:t>
      </w:r>
      <w:r w:rsidRPr="00F3335D">
        <w:rPr>
          <w:rFonts w:ascii="標楷體" w:eastAsia="標楷體" w:hAnsi="標楷體" w:hint="eastAsia"/>
          <w:szCs w:val="24"/>
        </w:rPr>
        <w:t>選單</w:t>
      </w:r>
      <w:r>
        <w:rPr>
          <w:rFonts w:ascii="標楷體" w:eastAsia="標楷體" w:hAnsi="標楷體" w:hint="eastAsia"/>
          <w:szCs w:val="24"/>
        </w:rPr>
        <w:t>至</w:t>
      </w:r>
      <w:r w:rsidRPr="00F3335D">
        <w:rPr>
          <w:rFonts w:ascii="標楷體" w:eastAsia="標楷體" w:hAnsi="標楷體" w:hint="eastAsia"/>
          <w:szCs w:val="24"/>
        </w:rPr>
        <w:t>「我的行程」來開始旅程或是切換至其他頁面。</w:t>
      </w:r>
    </w:p>
    <w:p w14:paraId="22FDA025" w14:textId="77777777" w:rsidR="00BD7817" w:rsidRPr="00514092" w:rsidRDefault="00BD7817" w:rsidP="00BD7817">
      <w:pPr>
        <w:spacing w:after="180" w:line="240" w:lineRule="auto"/>
        <w:ind w:leftChars="0" w:left="480" w:right="139"/>
        <w:rPr>
          <w:rFonts w:ascii="標楷體" w:eastAsia="標楷體" w:hAnsi="標楷體"/>
          <w:szCs w:val="24"/>
        </w:rPr>
      </w:pPr>
      <w:r>
        <w:rPr>
          <w:rFonts w:ascii="標楷體" w:eastAsia="標楷體" w:hAnsi="標楷體" w:hint="eastAsia"/>
          <w:szCs w:val="24"/>
        </w:rPr>
        <w:t>(4)</w:t>
      </w:r>
      <w:r>
        <w:rPr>
          <w:rFonts w:ascii="標楷體" w:eastAsia="標楷體" w:hAnsi="標楷體"/>
          <w:szCs w:val="24"/>
        </w:rPr>
        <w:t xml:space="preserve"> </w:t>
      </w:r>
      <w:r w:rsidRPr="00514092">
        <w:rPr>
          <w:rFonts w:ascii="標楷體" w:eastAsia="標楷體" w:hAnsi="標楷體" w:hint="eastAsia"/>
          <w:szCs w:val="24"/>
        </w:rPr>
        <w:t>我的行程</w:t>
      </w:r>
      <w:r>
        <w:rPr>
          <w:rFonts w:ascii="標楷體" w:eastAsia="標楷體" w:hAnsi="標楷體" w:hint="eastAsia"/>
          <w:szCs w:val="24"/>
        </w:rPr>
        <w:t>：點選「我的行程」，即可進入此頁面，</w:t>
      </w:r>
      <w:r w:rsidRPr="00514092">
        <w:rPr>
          <w:rFonts w:ascii="標楷體" w:eastAsia="標楷體" w:hAnsi="標楷體" w:hint="eastAsia"/>
          <w:szCs w:val="24"/>
        </w:rPr>
        <w:t>裡頭會顯示目前已加入的套裝行程，</w:t>
      </w:r>
      <w:r>
        <w:rPr>
          <w:rFonts w:ascii="標楷體" w:eastAsia="標楷體" w:hAnsi="標楷體" w:hint="eastAsia"/>
          <w:szCs w:val="24"/>
        </w:rPr>
        <w:t>並點選「開始行程」或「刪除行程」</w:t>
      </w:r>
      <w:r w:rsidRPr="00514092">
        <w:rPr>
          <w:rFonts w:ascii="標楷體" w:eastAsia="標楷體" w:hAnsi="標楷體" w:hint="eastAsia"/>
          <w:szCs w:val="24"/>
        </w:rPr>
        <w:t>。</w:t>
      </w:r>
    </w:p>
    <w:p w14:paraId="76F582E1" w14:textId="77777777" w:rsidR="00BD7817" w:rsidRPr="005E7CEF" w:rsidRDefault="00BD7817" w:rsidP="00BD7817">
      <w:pPr>
        <w:spacing w:after="180" w:line="240" w:lineRule="auto"/>
        <w:ind w:leftChars="0" w:left="480" w:right="139" w:firstLine="480"/>
        <w:rPr>
          <w:rFonts w:ascii="標楷體" w:eastAsia="標楷體" w:hAnsi="標楷體"/>
          <w:szCs w:val="24"/>
        </w:rPr>
      </w:pPr>
      <w:r>
        <w:rPr>
          <w:rFonts w:ascii="標楷體" w:eastAsia="標楷體" w:hAnsi="標楷體" w:hint="eastAsia"/>
          <w:szCs w:val="24"/>
        </w:rPr>
        <w:t>點選「開始行程」後</w:t>
      </w:r>
      <w:r w:rsidRPr="00514092">
        <w:rPr>
          <w:rFonts w:ascii="標楷體" w:eastAsia="標楷體" w:hAnsi="標楷體" w:hint="eastAsia"/>
          <w:szCs w:val="24"/>
        </w:rPr>
        <w:t>即進入行程路線頁面，</w:t>
      </w:r>
      <w:r>
        <w:rPr>
          <w:rFonts w:ascii="標楷體" w:eastAsia="標楷體" w:hAnsi="標楷體" w:hint="eastAsia"/>
          <w:szCs w:val="24"/>
        </w:rPr>
        <w:t>再點選「導航」連接</w:t>
      </w:r>
      <w:r w:rsidRPr="00514092">
        <w:rPr>
          <w:rFonts w:ascii="標楷體" w:eastAsia="標楷體" w:hAnsi="標楷體" w:hint="eastAsia"/>
          <w:szCs w:val="24"/>
        </w:rPr>
        <w:t>GOOGLE MAP幫您做導航。</w:t>
      </w:r>
      <w:r>
        <w:rPr>
          <w:rFonts w:ascii="標楷體" w:eastAsia="標楷體" w:hAnsi="標楷體" w:hint="eastAsia"/>
          <w:szCs w:val="24"/>
        </w:rPr>
        <w:t>若中途有任何問題或行程延遲，可</w:t>
      </w:r>
      <w:r w:rsidRPr="00514092">
        <w:rPr>
          <w:rFonts w:ascii="標楷體" w:eastAsia="標楷體" w:hAnsi="標楷體" w:hint="eastAsia"/>
          <w:szCs w:val="24"/>
        </w:rPr>
        <w:t>點選</w:t>
      </w:r>
      <w:r>
        <w:rPr>
          <w:rFonts w:ascii="標楷體" w:eastAsia="標楷體" w:hAnsi="標楷體" w:hint="eastAsia"/>
          <w:szCs w:val="24"/>
        </w:rPr>
        <w:t>「求助」</w:t>
      </w:r>
      <w:r w:rsidRPr="00514092">
        <w:rPr>
          <w:rFonts w:ascii="標楷體" w:eastAsia="標楷體" w:hAnsi="標楷體" w:hint="eastAsia"/>
          <w:szCs w:val="24"/>
        </w:rPr>
        <w:t>，</w:t>
      </w:r>
      <w:r>
        <w:rPr>
          <w:rFonts w:ascii="標楷體" w:eastAsia="標楷體" w:hAnsi="標楷體" w:hint="eastAsia"/>
          <w:szCs w:val="24"/>
        </w:rPr>
        <w:t>此時</w:t>
      </w:r>
      <w:r w:rsidRPr="00514092">
        <w:rPr>
          <w:rFonts w:ascii="標楷體" w:eastAsia="標楷體" w:hAnsi="標楷體" w:hint="eastAsia"/>
          <w:szCs w:val="24"/>
        </w:rPr>
        <w:t>會有子女貼心關懷</w:t>
      </w:r>
      <w:r>
        <w:rPr>
          <w:rFonts w:ascii="標楷體" w:eastAsia="標楷體" w:hAnsi="標楷體" w:hint="eastAsia"/>
          <w:szCs w:val="24"/>
        </w:rPr>
        <w:t>您目前的情況，進而協助，</w:t>
      </w:r>
      <w:r w:rsidRPr="005E7CEF">
        <w:rPr>
          <w:rFonts w:ascii="標楷體" w:eastAsia="標楷體" w:hAnsi="標楷體" w:hint="eastAsia"/>
          <w:szCs w:val="24"/>
        </w:rPr>
        <w:t>最後使用者點選「完成」鈕完成旅途，會跳回首頁。</w:t>
      </w:r>
    </w:p>
    <w:p w14:paraId="43AAF0F7" w14:textId="77777777" w:rsidR="00BD7817" w:rsidRPr="002B5AFF" w:rsidRDefault="00BD7817" w:rsidP="00BD7817">
      <w:pPr>
        <w:spacing w:after="180" w:line="240" w:lineRule="auto"/>
        <w:ind w:leftChars="0" w:left="480" w:right="139"/>
        <w:rPr>
          <w:rFonts w:ascii="標楷體" w:eastAsia="標楷體" w:hAnsi="標楷體"/>
          <w:szCs w:val="24"/>
        </w:rPr>
      </w:pPr>
      <w:r>
        <w:rPr>
          <w:rFonts w:ascii="標楷體" w:eastAsia="標楷體" w:hAnsi="標楷體" w:hint="eastAsia"/>
          <w:szCs w:val="24"/>
        </w:rPr>
        <w:t>(</w:t>
      </w:r>
      <w:r>
        <w:rPr>
          <w:rFonts w:ascii="標楷體" w:eastAsia="標楷體" w:hAnsi="標楷體"/>
          <w:szCs w:val="24"/>
        </w:rPr>
        <w:t xml:space="preserve">5) </w:t>
      </w:r>
      <w:r w:rsidRPr="00514092">
        <w:rPr>
          <w:rFonts w:ascii="標楷體" w:eastAsia="標楷體" w:hAnsi="標楷體" w:hint="eastAsia"/>
          <w:szCs w:val="24"/>
        </w:rPr>
        <w:t>相機</w:t>
      </w:r>
      <w:r>
        <w:rPr>
          <w:rFonts w:ascii="標楷體" w:eastAsia="標楷體" w:hAnsi="標楷體" w:hint="eastAsia"/>
          <w:szCs w:val="24"/>
        </w:rPr>
        <w:t>：點選「相機」，即可連動手機的相機</w:t>
      </w:r>
      <w:r w:rsidRPr="002B5AFF">
        <w:rPr>
          <w:rFonts w:ascii="標楷體" w:eastAsia="標楷體" w:hAnsi="標楷體" w:hint="eastAsia"/>
          <w:szCs w:val="24"/>
        </w:rPr>
        <w:t>進行拍攝，照片將儲存到使用者的手機裡，方便回憶。</w:t>
      </w:r>
    </w:p>
    <w:p w14:paraId="0FEB1E0F" w14:textId="77777777" w:rsidR="00BD7817" w:rsidRDefault="00BD7817" w:rsidP="00BD7817">
      <w:pPr>
        <w:spacing w:after="180" w:line="240" w:lineRule="auto"/>
        <w:ind w:leftChars="0" w:left="480" w:right="139"/>
        <w:rPr>
          <w:rFonts w:ascii="標楷體" w:eastAsia="標楷體" w:hAnsi="標楷體"/>
          <w:szCs w:val="24"/>
        </w:rPr>
      </w:pPr>
      <w:r>
        <w:rPr>
          <w:rFonts w:ascii="標楷體" w:eastAsia="標楷體" w:hAnsi="標楷體" w:hint="eastAsia"/>
          <w:szCs w:val="24"/>
        </w:rPr>
        <w:t>(6)</w:t>
      </w:r>
      <w:r>
        <w:rPr>
          <w:rFonts w:ascii="標楷體" w:eastAsia="標楷體" w:hAnsi="標楷體"/>
          <w:szCs w:val="24"/>
        </w:rPr>
        <w:t xml:space="preserve"> </w:t>
      </w:r>
      <w:r>
        <w:rPr>
          <w:rFonts w:ascii="標楷體" w:eastAsia="標楷體" w:hAnsi="標楷體" w:hint="eastAsia"/>
          <w:szCs w:val="24"/>
        </w:rPr>
        <w:t>登出：點選「會員」，即可進入此頁面，使用者可以點選「修改個人資料」</w:t>
      </w:r>
      <w:r w:rsidRPr="002B5AFF">
        <w:rPr>
          <w:rFonts w:ascii="標楷體" w:eastAsia="標楷體" w:hAnsi="標楷體" w:hint="eastAsia"/>
          <w:szCs w:val="24"/>
        </w:rPr>
        <w:t>來做修改</w:t>
      </w:r>
      <w:r>
        <w:rPr>
          <w:rFonts w:ascii="標楷體" w:eastAsia="標楷體" w:hAnsi="標楷體" w:hint="eastAsia"/>
          <w:szCs w:val="24"/>
        </w:rPr>
        <w:t>或</w:t>
      </w:r>
      <w:r w:rsidRPr="005E7CEF">
        <w:rPr>
          <w:rFonts w:ascii="標楷體" w:eastAsia="標楷體" w:hAnsi="標楷體" w:hint="eastAsia"/>
          <w:szCs w:val="24"/>
        </w:rPr>
        <w:t>點選「登出」鈕以登出。</w:t>
      </w:r>
    </w:p>
    <w:p w14:paraId="69DCE855" w14:textId="77777777" w:rsidR="00BD7817" w:rsidRPr="00BD7817" w:rsidRDefault="00BD7817" w:rsidP="0040094E">
      <w:pPr>
        <w:spacing w:after="180" w:line="240" w:lineRule="auto"/>
        <w:ind w:leftChars="0" w:left="0" w:right="139" w:firstLine="480"/>
        <w:rPr>
          <w:rFonts w:ascii="標楷體" w:eastAsia="標楷體" w:hAnsi="標楷體" w:cs="Arial"/>
          <w:color w:val="000000"/>
          <w:szCs w:val="24"/>
          <w:shd w:val="clear" w:color="auto" w:fill="FFFFFF"/>
        </w:rPr>
      </w:pPr>
    </w:p>
    <w:p w14:paraId="3F279CD8" w14:textId="39DFA28A" w:rsid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61537B">
        <w:rPr>
          <w:rFonts w:ascii="標楷體" w:eastAsia="標楷體" w:hAnsi="標楷體" w:cs="Arial" w:hint="eastAsia"/>
          <w:b/>
          <w:color w:val="000000"/>
          <w:szCs w:val="24"/>
          <w:shd w:val="clear" w:color="auto" w:fill="FFFFFF"/>
        </w:rPr>
        <w:t>二、產業現況與預測佔有趨勢</w:t>
      </w:r>
    </w:p>
    <w:p w14:paraId="536B5CF3" w14:textId="77777777" w:rsidR="00181D59" w:rsidRPr="0061537B" w:rsidRDefault="00181D59" w:rsidP="0061537B">
      <w:pPr>
        <w:spacing w:after="180" w:line="240" w:lineRule="auto"/>
        <w:ind w:leftChars="0" w:left="0" w:right="139"/>
        <w:rPr>
          <w:rFonts w:ascii="標楷體" w:eastAsia="標楷體" w:hAnsi="標楷體" w:cs="Arial"/>
          <w:b/>
          <w:color w:val="000000"/>
          <w:szCs w:val="24"/>
          <w:shd w:val="clear" w:color="auto" w:fill="FFFFFF"/>
        </w:rPr>
      </w:pPr>
    </w:p>
    <w:p w14:paraId="6988B774" w14:textId="766BEA7C" w:rsidR="00823524" w:rsidRPr="00143504" w:rsidRDefault="00823524" w:rsidP="00CE682E">
      <w:pPr>
        <w:spacing w:after="180"/>
        <w:ind w:leftChars="0" w:left="0" w:right="139" w:firstLine="480"/>
        <w:rPr>
          <w:rFonts w:ascii="標楷體" w:eastAsia="標楷體" w:hAnsi="標楷體"/>
          <w:szCs w:val="24"/>
        </w:rPr>
      </w:pPr>
      <w:r>
        <w:rPr>
          <w:rFonts w:ascii="標楷體" w:eastAsia="標楷體" w:hAnsi="標楷體" w:hint="eastAsia"/>
          <w:szCs w:val="24"/>
        </w:rPr>
        <w:t>根據交通部觀光局統計，現在台灣一年國內旅遊的銀髮族約16萬人，以一年出遊四次，一次花費1250計算，約有8</w:t>
      </w:r>
      <w:r w:rsidR="00CE682E">
        <w:rPr>
          <w:rFonts w:ascii="標楷體" w:eastAsia="標楷體" w:hAnsi="標楷體" w:hint="eastAsia"/>
          <w:szCs w:val="24"/>
        </w:rPr>
        <w:t>億的商機，如果再加上他們的家人，則會有更高的商機，此外政府也正於</w:t>
      </w:r>
      <w:proofErr w:type="gramStart"/>
      <w:r w:rsidR="00CE682E">
        <w:rPr>
          <w:rFonts w:ascii="標楷體" w:eastAsia="標楷體" w:hAnsi="標楷體" w:hint="eastAsia"/>
          <w:szCs w:val="24"/>
        </w:rPr>
        <w:t>朝向</w:t>
      </w:r>
      <w:r>
        <w:rPr>
          <w:rFonts w:ascii="標楷體" w:eastAsia="標楷體" w:hAnsi="標楷體" w:hint="eastAsia"/>
          <w:szCs w:val="24"/>
        </w:rPr>
        <w:t>樂齡旅遊</w:t>
      </w:r>
      <w:proofErr w:type="gramEnd"/>
      <w:r w:rsidR="00CE682E">
        <w:rPr>
          <w:rFonts w:ascii="標楷體" w:eastAsia="標楷體" w:hAnsi="標楷體" w:hint="eastAsia"/>
          <w:szCs w:val="24"/>
        </w:rPr>
        <w:t>發展</w:t>
      </w:r>
      <w:r>
        <w:rPr>
          <w:rFonts w:ascii="標楷體" w:eastAsia="標楷體" w:hAnsi="標楷體" w:hint="eastAsia"/>
          <w:szCs w:val="24"/>
        </w:rPr>
        <w:t>前進，近幾年都有推出長青旅遊的相關政策，希望能帶動銀髮旅遊的風氣</w:t>
      </w:r>
      <w:r w:rsidR="00CE682E">
        <w:rPr>
          <w:rFonts w:ascii="標楷體" w:eastAsia="標楷體" w:hAnsi="標楷體" w:hint="eastAsia"/>
          <w:szCs w:val="24"/>
        </w:rPr>
        <w:t>，目前漸漸有越來越多的銀髮旅遊相關產業出現，雖然數量並不多，但可以看出銀髮旅遊已經是面臨高齡化必然的趨勢，加上近年</w:t>
      </w:r>
      <w:r w:rsidRPr="00FA1EE7">
        <w:rPr>
          <w:rFonts w:ascii="標楷體" w:eastAsia="標楷體" w:hAnsi="標楷體" w:hint="eastAsia"/>
          <w:szCs w:val="24"/>
        </w:rPr>
        <w:t>各式各樣的旅遊平台和旅遊APP如雨後春筍般地冒出，許多旅遊景點大同小異，讓使用者不知道哪一個才是最符合自己的需求，因此著重於自己的特色才能鞏固使用者，並吸引更多人前往使用。</w:t>
      </w:r>
    </w:p>
    <w:p w14:paraId="3CF2D9BF" w14:textId="77777777" w:rsidR="00823524" w:rsidRDefault="00823524" w:rsidP="00823524">
      <w:pPr>
        <w:spacing w:after="180" w:line="240" w:lineRule="auto"/>
        <w:ind w:leftChars="0" w:left="0" w:right="139" w:firstLine="480"/>
        <w:rPr>
          <w:rFonts w:ascii="標楷體" w:eastAsia="標楷體" w:hAnsi="標楷體" w:cs="新細明體"/>
          <w:bCs/>
          <w:kern w:val="0"/>
          <w:szCs w:val="24"/>
          <w:shd w:val="clear" w:color="auto" w:fill="FFFFFF"/>
        </w:rPr>
      </w:pPr>
      <w:r w:rsidRPr="00FA1EE7">
        <w:rPr>
          <w:rFonts w:ascii="標楷體" w:eastAsia="標楷體" w:hAnsi="標楷體" w:cs="新細明體" w:hint="eastAsia"/>
          <w:bCs/>
          <w:kern w:val="0"/>
          <w:szCs w:val="24"/>
          <w:shd w:val="clear" w:color="auto" w:fill="FFFFFF"/>
        </w:rPr>
        <w:t>經濟部中小企業處讓有意探索臺灣地方特色產業的文化與體驗在地特色的旅者，能有一個智慧便捷的管道，於是</w:t>
      </w:r>
      <w:r>
        <w:rPr>
          <w:rFonts w:ascii="標楷體" w:eastAsia="標楷體" w:hAnsi="標楷體" w:cs="新細明體" w:hint="eastAsia"/>
          <w:bCs/>
          <w:kern w:val="0"/>
          <w:szCs w:val="24"/>
          <w:shd w:val="clear" w:color="auto" w:fill="FFFFFF"/>
        </w:rPr>
        <w:t>創造了</w:t>
      </w:r>
      <w:r w:rsidRPr="00FA1EE7">
        <w:rPr>
          <w:rFonts w:ascii="標楷體" w:eastAsia="標楷體" w:hAnsi="標楷體" w:cs="新細明體" w:hint="eastAsia"/>
          <w:bCs/>
          <w:kern w:val="0"/>
          <w:szCs w:val="24"/>
          <w:shd w:val="clear" w:color="auto" w:fill="FFFFFF"/>
        </w:rPr>
        <w:t>「</w:t>
      </w:r>
      <w:proofErr w:type="spellStart"/>
      <w:r w:rsidRPr="00FA1EE7">
        <w:rPr>
          <w:rFonts w:ascii="標楷體" w:eastAsia="標楷體" w:hAnsi="標楷體" w:cs="新細明體" w:hint="eastAsia"/>
          <w:bCs/>
          <w:kern w:val="0"/>
          <w:szCs w:val="24"/>
          <w:shd w:val="clear" w:color="auto" w:fill="FFFFFF"/>
        </w:rPr>
        <w:t>i</w:t>
      </w:r>
      <w:proofErr w:type="spellEnd"/>
      <w:proofErr w:type="gramStart"/>
      <w:r w:rsidRPr="00FA1EE7">
        <w:rPr>
          <w:rFonts w:ascii="標楷體" w:eastAsia="標楷體" w:hAnsi="標楷體" w:cs="新細明體" w:hint="eastAsia"/>
          <w:bCs/>
          <w:kern w:val="0"/>
          <w:szCs w:val="24"/>
          <w:shd w:val="clear" w:color="auto" w:fill="FFFFFF"/>
        </w:rPr>
        <w:t>憩</w:t>
      </w:r>
      <w:proofErr w:type="gramEnd"/>
      <w:r w:rsidRPr="00FA1EE7">
        <w:rPr>
          <w:rFonts w:ascii="標楷體" w:eastAsia="標楷體" w:hAnsi="標楷體" w:cs="新細明體" w:hint="eastAsia"/>
          <w:bCs/>
          <w:kern w:val="0"/>
          <w:szCs w:val="24"/>
          <w:shd w:val="clear" w:color="auto" w:fill="FFFFFF"/>
        </w:rPr>
        <w:t>頭」</w:t>
      </w:r>
      <w:r>
        <w:rPr>
          <w:rFonts w:ascii="標楷體" w:eastAsia="標楷體" w:hAnsi="標楷體" w:cs="新細明體" w:hint="eastAsia"/>
          <w:bCs/>
          <w:kern w:val="0"/>
          <w:szCs w:val="24"/>
          <w:shd w:val="clear" w:color="auto" w:fill="FFFFFF"/>
        </w:rPr>
        <w:t>，</w:t>
      </w:r>
      <w:r w:rsidRPr="00FA1EE7">
        <w:rPr>
          <w:rFonts w:ascii="標楷體" w:eastAsia="標楷體" w:hAnsi="標楷體" w:cs="新細明體" w:hint="eastAsia"/>
          <w:bCs/>
          <w:kern w:val="0"/>
          <w:szCs w:val="24"/>
          <w:shd w:val="clear" w:color="auto" w:fill="FFFFFF"/>
        </w:rPr>
        <w:t>藉此</w:t>
      </w:r>
      <w:r>
        <w:rPr>
          <w:rFonts w:ascii="標楷體" w:eastAsia="標楷體" w:hAnsi="標楷體" w:cs="新細明體" w:hint="eastAsia"/>
          <w:bCs/>
          <w:kern w:val="0"/>
          <w:szCs w:val="24"/>
          <w:shd w:val="clear" w:color="auto" w:fill="FFFFFF"/>
        </w:rPr>
        <w:t>幫助</w:t>
      </w:r>
      <w:r w:rsidRPr="00FA1EE7">
        <w:rPr>
          <w:rFonts w:ascii="標楷體" w:eastAsia="標楷體" w:hAnsi="標楷體" w:cs="新細明體" w:hint="eastAsia"/>
          <w:bCs/>
          <w:kern w:val="0"/>
          <w:szCs w:val="24"/>
          <w:shd w:val="clear" w:color="auto" w:fill="FFFFFF"/>
        </w:rPr>
        <w:t>振興當地的產業</w:t>
      </w:r>
      <w:r>
        <w:rPr>
          <w:rFonts w:ascii="標楷體" w:eastAsia="標楷體" w:hAnsi="標楷體" w:cs="新細明體" w:hint="eastAsia"/>
          <w:bCs/>
          <w:kern w:val="0"/>
          <w:szCs w:val="24"/>
          <w:shd w:val="clear" w:color="auto" w:fill="FFFFFF"/>
        </w:rPr>
        <w:t>，於此同時，能夠以更便利的方式體驗台灣地方</w:t>
      </w:r>
      <w:r w:rsidRPr="00FA1EE7">
        <w:rPr>
          <w:rFonts w:ascii="標楷體" w:eastAsia="標楷體" w:hAnsi="標楷體" w:cs="新細明體" w:hint="eastAsia"/>
          <w:bCs/>
          <w:kern w:val="0"/>
          <w:szCs w:val="24"/>
          <w:shd w:val="clear" w:color="auto" w:fill="FFFFFF"/>
        </w:rPr>
        <w:t>特色，讓外來遊客有一個美好的回憶，也對於出生於此的人們重新認識自己所居住的這塊土地</w:t>
      </w:r>
      <w:r>
        <w:rPr>
          <w:rFonts w:ascii="標楷體" w:eastAsia="標楷體" w:hAnsi="標楷體" w:cs="新細明體" w:hint="eastAsia"/>
          <w:bCs/>
          <w:kern w:val="0"/>
          <w:szCs w:val="24"/>
          <w:shd w:val="clear" w:color="auto" w:fill="FFFFFF"/>
        </w:rPr>
        <w:t>，本企劃以嘉義市場為規模</w:t>
      </w:r>
      <w:r w:rsidRPr="00FA1EE7">
        <w:rPr>
          <w:rFonts w:ascii="標楷體" w:eastAsia="標楷體" w:hAnsi="標楷體" w:cs="新細明體" w:hint="eastAsia"/>
          <w:bCs/>
          <w:kern w:val="0"/>
          <w:szCs w:val="24"/>
          <w:shd w:val="clear" w:color="auto" w:fill="FFFFFF"/>
        </w:rPr>
        <w:t>。</w:t>
      </w:r>
    </w:p>
    <w:p w14:paraId="4B9850D9" w14:textId="0E70DB47" w:rsidR="00823524" w:rsidRPr="00E8293A" w:rsidRDefault="00823524" w:rsidP="00823524">
      <w:pPr>
        <w:spacing w:after="180" w:line="240" w:lineRule="auto"/>
        <w:ind w:leftChars="0" w:left="0" w:right="139" w:firstLine="480"/>
        <w:rPr>
          <w:rFonts w:ascii="標楷體" w:eastAsia="標楷體" w:hAnsi="標楷體" w:cs="新細明體"/>
          <w:bCs/>
          <w:kern w:val="0"/>
          <w:szCs w:val="24"/>
          <w:shd w:val="clear" w:color="auto" w:fill="FFFFFF"/>
        </w:rPr>
      </w:pPr>
      <w:r>
        <w:rPr>
          <w:rFonts w:ascii="標楷體" w:eastAsia="標楷體" w:hAnsi="標楷體" w:cs="新細明體" w:hint="eastAsia"/>
          <w:bCs/>
          <w:kern w:val="0"/>
          <w:szCs w:val="24"/>
          <w:shd w:val="clear" w:color="auto" w:fill="FFFFFF"/>
        </w:rPr>
        <w:t>本企劃</w:t>
      </w:r>
      <w:r w:rsidRPr="00E8293A">
        <w:rPr>
          <w:rFonts w:ascii="標楷體" w:eastAsia="標楷體" w:hAnsi="標楷體" w:cs="新細明體" w:hint="eastAsia"/>
          <w:bCs/>
          <w:kern w:val="0"/>
          <w:szCs w:val="24"/>
          <w:shd w:val="clear" w:color="auto" w:fill="FFFFFF"/>
        </w:rPr>
        <w:t>與工研院合作開發，提供</w:t>
      </w:r>
      <w:r>
        <w:rPr>
          <w:rFonts w:ascii="標楷體" w:eastAsia="標楷體" w:hAnsi="標楷體" w:cs="新細明體" w:hint="eastAsia"/>
          <w:bCs/>
          <w:kern w:val="0"/>
          <w:szCs w:val="24"/>
          <w:shd w:val="clear" w:color="auto" w:fill="FFFFFF"/>
        </w:rPr>
        <w:t>本APP</w:t>
      </w:r>
      <w:r w:rsidRPr="00E8293A">
        <w:rPr>
          <w:rFonts w:ascii="標楷體" w:eastAsia="標楷體" w:hAnsi="標楷體" w:cs="新細明體" w:hint="eastAsia"/>
          <w:bCs/>
          <w:kern w:val="0"/>
          <w:szCs w:val="24"/>
          <w:shd w:val="clear" w:color="auto" w:fill="FFFFFF"/>
        </w:rPr>
        <w:t>所需要的旅遊相關資料，包含旅遊景點、商店、食宿</w:t>
      </w:r>
      <w:r>
        <w:rPr>
          <w:rFonts w:ascii="標楷體" w:eastAsia="標楷體" w:hAnsi="標楷體" w:cs="新細明體" w:hint="eastAsia"/>
          <w:bCs/>
          <w:kern w:val="0"/>
          <w:szCs w:val="24"/>
          <w:shd w:val="clear" w:color="auto" w:fill="FFFFFF"/>
        </w:rPr>
        <w:t>等，</w:t>
      </w:r>
      <w:r w:rsidRPr="00E8293A">
        <w:rPr>
          <w:rFonts w:ascii="標楷體" w:eastAsia="標楷體" w:hAnsi="標楷體" w:cs="新細明體" w:hint="eastAsia"/>
          <w:bCs/>
          <w:kern w:val="0"/>
          <w:szCs w:val="24"/>
          <w:shd w:val="clear" w:color="auto" w:fill="FFFFFF"/>
        </w:rPr>
        <w:t>而針對嘉義的API而言，講資料分成數類存在資料庫，包括旅遊資料分類資料、旅遊景點與店家資</w:t>
      </w:r>
      <w:r w:rsidR="00536745">
        <w:rPr>
          <w:rFonts w:ascii="標楷體" w:eastAsia="標楷體" w:hAnsi="標楷體" w:cs="新細明體" w:hint="eastAsia"/>
          <w:bCs/>
          <w:kern w:val="0"/>
          <w:szCs w:val="24"/>
          <w:shd w:val="clear" w:color="auto" w:fill="FFFFFF"/>
        </w:rPr>
        <w:t>料、推薦行程資料、憩頭好禮商品資料、憩頭旅遊商品資料、憩頭租車營</w:t>
      </w:r>
      <w:r w:rsidRPr="00E8293A">
        <w:rPr>
          <w:rFonts w:ascii="標楷體" w:eastAsia="標楷體" w:hAnsi="標楷體" w:cs="新細明體" w:hint="eastAsia"/>
          <w:bCs/>
          <w:kern w:val="0"/>
          <w:szCs w:val="24"/>
          <w:shd w:val="clear" w:color="auto" w:fill="FFFFFF"/>
        </w:rPr>
        <w:t>業所資料等</w:t>
      </w:r>
      <w:r>
        <w:rPr>
          <w:rFonts w:ascii="標楷體" w:eastAsia="標楷體" w:hAnsi="標楷體" w:cs="新細明體" w:hint="eastAsia"/>
          <w:bCs/>
          <w:kern w:val="0"/>
          <w:szCs w:val="24"/>
          <w:shd w:val="clear" w:color="auto" w:fill="FFFFFF"/>
        </w:rPr>
        <w:t>，讓使用者</w:t>
      </w:r>
      <w:r w:rsidRPr="00E8293A">
        <w:rPr>
          <w:rFonts w:ascii="標楷體" w:eastAsia="標楷體" w:hAnsi="標楷體" w:cs="新細明體" w:hint="eastAsia"/>
          <w:bCs/>
          <w:kern w:val="0"/>
          <w:szCs w:val="24"/>
          <w:shd w:val="clear" w:color="auto" w:fill="FFFFFF"/>
        </w:rPr>
        <w:t>對於嘉義旅遊</w:t>
      </w:r>
      <w:r>
        <w:rPr>
          <w:rFonts w:ascii="標楷體" w:eastAsia="標楷體" w:hAnsi="標楷體" w:cs="新細明體" w:hint="eastAsia"/>
          <w:bCs/>
          <w:kern w:val="0"/>
          <w:szCs w:val="24"/>
          <w:shd w:val="clear" w:color="auto" w:fill="FFFFFF"/>
        </w:rPr>
        <w:t>有更多</w:t>
      </w:r>
      <w:r w:rsidRPr="00E8293A">
        <w:rPr>
          <w:rFonts w:ascii="標楷體" w:eastAsia="標楷體" w:hAnsi="標楷體" w:cs="新細明體" w:hint="eastAsia"/>
          <w:bCs/>
          <w:kern w:val="0"/>
          <w:szCs w:val="24"/>
          <w:shd w:val="clear" w:color="auto" w:fill="FFFFFF"/>
        </w:rPr>
        <w:t>了解，</w:t>
      </w:r>
      <w:r>
        <w:rPr>
          <w:rFonts w:ascii="標楷體" w:eastAsia="標楷體" w:hAnsi="標楷體" w:cs="新細明體" w:hint="eastAsia"/>
          <w:bCs/>
          <w:kern w:val="0"/>
          <w:szCs w:val="24"/>
          <w:shd w:val="clear" w:color="auto" w:fill="FFFFFF"/>
        </w:rPr>
        <w:t>且</w:t>
      </w:r>
      <w:r w:rsidRPr="00E8293A">
        <w:rPr>
          <w:rFonts w:ascii="標楷體" w:eastAsia="標楷體" w:hAnsi="標楷體" w:cs="新細明體" w:hint="eastAsia"/>
          <w:bCs/>
          <w:kern w:val="0"/>
          <w:szCs w:val="24"/>
          <w:shd w:val="clear" w:color="auto" w:fill="FFFFFF"/>
        </w:rPr>
        <w:t>既已有的工研院所提供的嘉義資料進行近一步分析與模擬，可較清楚掌握目前所有正在運行或是歇業</w:t>
      </w:r>
      <w:r>
        <w:rPr>
          <w:rFonts w:ascii="標楷體" w:eastAsia="標楷體" w:hAnsi="標楷體" w:cs="新細明體" w:hint="eastAsia"/>
          <w:bCs/>
          <w:kern w:val="0"/>
          <w:szCs w:val="24"/>
          <w:shd w:val="clear" w:color="auto" w:fill="FFFFFF"/>
        </w:rPr>
        <w:t>之景點與店家</w:t>
      </w:r>
      <w:r w:rsidRPr="00E8293A">
        <w:rPr>
          <w:rFonts w:ascii="標楷體" w:eastAsia="標楷體" w:hAnsi="標楷體" w:cs="新細明體" w:hint="eastAsia"/>
          <w:bCs/>
          <w:kern w:val="0"/>
          <w:szCs w:val="24"/>
          <w:shd w:val="clear" w:color="auto" w:fill="FFFFFF"/>
        </w:rPr>
        <w:t>狀況。</w:t>
      </w:r>
      <w:r>
        <w:rPr>
          <w:rFonts w:ascii="標楷體" w:eastAsia="標楷體" w:hAnsi="標楷體" w:cs="新細明體" w:hint="eastAsia"/>
          <w:bCs/>
          <w:kern w:val="0"/>
          <w:szCs w:val="24"/>
          <w:shd w:val="clear" w:color="auto" w:fill="FFFFFF"/>
        </w:rPr>
        <w:t>然與網路爬蟲所得其他參訪過的景點的資訊相比，資料方面尚有</w:t>
      </w:r>
      <w:r w:rsidRPr="00E8293A">
        <w:rPr>
          <w:rFonts w:ascii="標楷體" w:eastAsia="標楷體" w:hAnsi="標楷體" w:cs="新細明體" w:hint="eastAsia"/>
          <w:bCs/>
          <w:kern w:val="0"/>
          <w:szCs w:val="24"/>
          <w:shd w:val="clear" w:color="auto" w:fill="FFFFFF"/>
        </w:rPr>
        <w:t>補強空間，但此API屏除久遠資料並且不斷更新，讓資料在呈現的時候的正確性較高，不失其可信度。</w:t>
      </w:r>
    </w:p>
    <w:p w14:paraId="2D627438" w14:textId="77777777" w:rsidR="00EC687C" w:rsidRPr="00823524" w:rsidRDefault="00EC687C" w:rsidP="00AF72AD">
      <w:pPr>
        <w:pStyle w:val="Web"/>
        <w:spacing w:before="0" w:beforeAutospacing="0" w:after="180" w:afterAutospacing="0"/>
        <w:ind w:right="140"/>
        <w:rPr>
          <w:rFonts w:ascii="標楷體" w:eastAsia="標楷體" w:hAnsi="標楷體"/>
        </w:rPr>
      </w:pPr>
    </w:p>
    <w:p w14:paraId="35114496" w14:textId="77777777" w:rsidR="00AF72AD" w:rsidRPr="00AF72AD" w:rsidRDefault="00AF72AD" w:rsidP="00AF72AD">
      <w:pPr>
        <w:pStyle w:val="Web"/>
        <w:spacing w:before="0" w:beforeAutospacing="0" w:after="180" w:afterAutospacing="0"/>
        <w:ind w:right="140"/>
        <w:rPr>
          <w:rFonts w:ascii="標楷體" w:eastAsia="標楷體" w:hAnsi="標楷體"/>
        </w:rPr>
      </w:pPr>
      <w:r w:rsidRPr="00AF72AD">
        <w:rPr>
          <w:rFonts w:ascii="標楷體" w:eastAsia="標楷體" w:hAnsi="標楷體" w:hint="eastAsia"/>
        </w:rPr>
        <w:t>與實體旅行社</w:t>
      </w:r>
      <w:r w:rsidR="00EC687C">
        <w:rPr>
          <w:rFonts w:ascii="標楷體" w:eastAsia="標楷體" w:hAnsi="標楷體" w:hint="eastAsia"/>
        </w:rPr>
        <w:t>行</w:t>
      </w:r>
      <w:r w:rsidRPr="00AF72AD">
        <w:rPr>
          <w:rFonts w:ascii="標楷體" w:eastAsia="標楷體" w:hAnsi="標楷體" w:hint="eastAsia"/>
        </w:rPr>
        <w:t>比較</w:t>
      </w:r>
      <w:r>
        <w:rPr>
          <w:rFonts w:ascii="標楷體" w:eastAsia="標楷體" w:hAnsi="標楷體" w:hint="eastAsia"/>
        </w:rPr>
        <w:t>：</w:t>
      </w:r>
    </w:p>
    <w:tbl>
      <w:tblPr>
        <w:tblW w:w="0" w:type="auto"/>
        <w:tblBorders>
          <w:insideH w:val="single" w:sz="4" w:space="0" w:color="auto"/>
        </w:tblBorders>
        <w:tblLook w:val="04A0" w:firstRow="1" w:lastRow="0" w:firstColumn="1" w:lastColumn="0" w:noHBand="0" w:noVBand="1"/>
      </w:tblPr>
      <w:tblGrid>
        <w:gridCol w:w="1242"/>
        <w:gridCol w:w="3261"/>
        <w:gridCol w:w="3859"/>
      </w:tblGrid>
      <w:tr w:rsidR="00AF72AD" w:rsidRPr="00FA1EE7" w14:paraId="7D3FD10E" w14:textId="77777777" w:rsidTr="00AF72AD">
        <w:tc>
          <w:tcPr>
            <w:tcW w:w="1242" w:type="dxa"/>
          </w:tcPr>
          <w:p w14:paraId="728109D4" w14:textId="77777777" w:rsidR="00AF72AD" w:rsidRPr="00FA1EE7" w:rsidRDefault="00AF72AD" w:rsidP="008C4F7E">
            <w:pPr>
              <w:spacing w:after="180"/>
              <w:ind w:leftChars="0" w:left="0" w:right="139"/>
              <w:rPr>
                <w:rFonts w:ascii="標楷體" w:eastAsia="標楷體" w:hAnsi="標楷體"/>
                <w:szCs w:val="24"/>
              </w:rPr>
            </w:pPr>
          </w:p>
        </w:tc>
        <w:tc>
          <w:tcPr>
            <w:tcW w:w="3261" w:type="dxa"/>
          </w:tcPr>
          <w:p w14:paraId="5B62F3F7"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szCs w:val="24"/>
              </w:rPr>
              <w:t>長青旅遊APP</w:t>
            </w:r>
          </w:p>
        </w:tc>
        <w:tc>
          <w:tcPr>
            <w:tcW w:w="3859" w:type="dxa"/>
          </w:tcPr>
          <w:p w14:paraId="7E361E92"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szCs w:val="24"/>
              </w:rPr>
              <w:t>實體旅行社</w:t>
            </w:r>
          </w:p>
        </w:tc>
      </w:tr>
      <w:tr w:rsidR="00AF72AD" w:rsidRPr="00FA1EE7" w14:paraId="3A7D29F3" w14:textId="77777777" w:rsidTr="00AF72AD">
        <w:tc>
          <w:tcPr>
            <w:tcW w:w="1242" w:type="dxa"/>
          </w:tcPr>
          <w:p w14:paraId="1443F668"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szCs w:val="24"/>
              </w:rPr>
              <w:t>時間</w:t>
            </w:r>
          </w:p>
        </w:tc>
        <w:tc>
          <w:tcPr>
            <w:tcW w:w="3261" w:type="dxa"/>
          </w:tcPr>
          <w:p w14:paraId="0E50B20D"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color w:val="000000" w:themeColor="text1"/>
                <w:szCs w:val="24"/>
              </w:rPr>
              <w:t>可以隨時暫停行程</w:t>
            </w:r>
          </w:p>
        </w:tc>
        <w:tc>
          <w:tcPr>
            <w:tcW w:w="3859" w:type="dxa"/>
          </w:tcPr>
          <w:p w14:paraId="48CB4E06"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color w:val="000000" w:themeColor="text1"/>
                <w:szCs w:val="24"/>
              </w:rPr>
              <w:t>必須跟團前進</w:t>
            </w:r>
          </w:p>
        </w:tc>
      </w:tr>
      <w:tr w:rsidR="00AF72AD" w:rsidRPr="00FA1EE7" w14:paraId="5291F3CD" w14:textId="77777777" w:rsidTr="00AF72AD">
        <w:tc>
          <w:tcPr>
            <w:tcW w:w="1242" w:type="dxa"/>
          </w:tcPr>
          <w:p w14:paraId="6EBF2D16"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szCs w:val="24"/>
              </w:rPr>
              <w:t>人數</w:t>
            </w:r>
          </w:p>
        </w:tc>
        <w:tc>
          <w:tcPr>
            <w:tcW w:w="3261" w:type="dxa"/>
          </w:tcPr>
          <w:p w14:paraId="37318EB8"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color w:val="000000" w:themeColor="text1"/>
                <w:szCs w:val="24"/>
              </w:rPr>
              <w:t>單人即可出遊</w:t>
            </w:r>
          </w:p>
        </w:tc>
        <w:tc>
          <w:tcPr>
            <w:tcW w:w="3859" w:type="dxa"/>
          </w:tcPr>
          <w:p w14:paraId="033CE7B6" w14:textId="77777777" w:rsidR="00AF72AD" w:rsidRPr="00FA1EE7" w:rsidRDefault="00AF72AD" w:rsidP="008C4F7E">
            <w:pPr>
              <w:spacing w:after="180"/>
              <w:ind w:leftChars="0" w:left="0" w:right="139"/>
              <w:rPr>
                <w:rFonts w:ascii="標楷體" w:eastAsia="標楷體" w:hAnsi="標楷體"/>
                <w:szCs w:val="24"/>
              </w:rPr>
            </w:pPr>
            <w:r w:rsidRPr="00FA1EE7">
              <w:rPr>
                <w:rFonts w:ascii="標楷體" w:eastAsia="標楷體" w:hAnsi="標楷體" w:hint="eastAsia"/>
                <w:color w:val="000000" w:themeColor="text1"/>
                <w:szCs w:val="24"/>
              </w:rPr>
              <w:t>要達一定人數才可出團</w:t>
            </w:r>
          </w:p>
        </w:tc>
      </w:tr>
    </w:tbl>
    <w:p w14:paraId="69AF7566" w14:textId="4162395D" w:rsidR="00181D59" w:rsidRP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61537B">
        <w:rPr>
          <w:rFonts w:ascii="標楷體" w:eastAsia="標楷體" w:hAnsi="標楷體" w:cs="Arial" w:hint="eastAsia"/>
          <w:b/>
          <w:color w:val="000000"/>
          <w:szCs w:val="24"/>
          <w:shd w:val="clear" w:color="auto" w:fill="FFFFFF"/>
        </w:rPr>
        <w:t>三、市場需求分析</w:t>
      </w:r>
    </w:p>
    <w:p w14:paraId="17DB8408" w14:textId="4BA34930" w:rsidR="0061537B" w:rsidRDefault="00B04621" w:rsidP="003E6B4E">
      <w:pPr>
        <w:spacing w:after="180" w:line="240" w:lineRule="auto"/>
        <w:ind w:leftChars="0" w:left="0" w:right="139" w:firstLine="480"/>
        <w:rPr>
          <w:rFonts w:ascii="標楷體" w:eastAsia="標楷體" w:hAnsi="標楷體" w:cs="Arial"/>
          <w:szCs w:val="24"/>
          <w:shd w:val="clear" w:color="auto" w:fill="FFFFFF"/>
        </w:rPr>
      </w:pPr>
      <w:r>
        <w:rPr>
          <w:rFonts w:ascii="標楷體" w:eastAsia="標楷體" w:hAnsi="標楷體" w:cs="Arial" w:hint="eastAsia"/>
          <w:szCs w:val="24"/>
          <w:shd w:val="clear" w:color="auto" w:fill="FFFFFF"/>
        </w:rPr>
        <w:t>為了解長青族群在旅行上的確切需求，</w:t>
      </w:r>
      <w:r w:rsidR="009D0362">
        <w:rPr>
          <w:rFonts w:ascii="標楷體" w:eastAsia="標楷體" w:hAnsi="標楷體" w:cs="Arial" w:hint="eastAsia"/>
          <w:szCs w:val="24"/>
          <w:shd w:val="clear" w:color="auto" w:fill="FFFFFF"/>
        </w:rPr>
        <w:t>在開發</w:t>
      </w:r>
      <w:r w:rsidR="00CE682E">
        <w:rPr>
          <w:rFonts w:ascii="標楷體" w:eastAsia="標楷體" w:hAnsi="標楷體" w:cs="Arial"/>
          <w:szCs w:val="24"/>
          <w:shd w:val="clear" w:color="auto" w:fill="FFFFFF"/>
        </w:rPr>
        <w:t>app</w:t>
      </w:r>
      <w:r w:rsidR="009D0362">
        <w:rPr>
          <w:rFonts w:ascii="標楷體" w:eastAsia="標楷體" w:hAnsi="標楷體" w:cs="Arial" w:hint="eastAsia"/>
          <w:szCs w:val="24"/>
          <w:shd w:val="clear" w:color="auto" w:fill="FFFFFF"/>
        </w:rPr>
        <w:t>之前，我們</w:t>
      </w:r>
      <w:r w:rsidR="003E6B4E">
        <w:rPr>
          <w:rFonts w:ascii="標楷體" w:eastAsia="標楷體" w:hAnsi="標楷體" w:cs="Arial" w:hint="eastAsia"/>
          <w:szCs w:val="24"/>
          <w:shd w:val="clear" w:color="auto" w:fill="FFFFFF"/>
        </w:rPr>
        <w:t>針對</w:t>
      </w:r>
      <w:r w:rsidR="0028503F">
        <w:rPr>
          <w:rFonts w:ascii="標楷體" w:eastAsia="標楷體" w:hAnsi="標楷體" w:cs="Arial" w:hint="eastAsia"/>
          <w:szCs w:val="24"/>
          <w:shd w:val="clear" w:color="auto" w:fill="FFFFFF"/>
        </w:rPr>
        <w:t>50</w:t>
      </w:r>
      <w:r>
        <w:rPr>
          <w:rFonts w:ascii="標楷體" w:eastAsia="標楷體" w:hAnsi="標楷體" w:cs="Arial" w:hint="eastAsia"/>
          <w:szCs w:val="24"/>
          <w:shd w:val="clear" w:color="auto" w:fill="FFFFFF"/>
        </w:rPr>
        <w:t>歲以上</w:t>
      </w:r>
      <w:r w:rsidR="00644274">
        <w:rPr>
          <w:rFonts w:ascii="標楷體" w:eastAsia="標楷體" w:hAnsi="標楷體" w:cs="Arial" w:hint="eastAsia"/>
          <w:szCs w:val="24"/>
          <w:shd w:val="clear" w:color="auto" w:fill="FFFFFF"/>
        </w:rPr>
        <w:t>年長者</w:t>
      </w:r>
      <w:r w:rsidR="009D0362">
        <w:rPr>
          <w:rFonts w:ascii="標楷體" w:eastAsia="標楷體" w:hAnsi="標楷體" w:cs="Arial" w:hint="eastAsia"/>
          <w:szCs w:val="24"/>
          <w:shd w:val="clear" w:color="auto" w:fill="FFFFFF"/>
        </w:rPr>
        <w:t>的旅遊喜好、旅遊習慣等</w:t>
      </w:r>
      <w:r w:rsidR="00CE682E">
        <w:rPr>
          <w:rFonts w:ascii="標楷體" w:eastAsia="標楷體" w:hAnsi="標楷體" w:cs="Arial" w:hint="eastAsia"/>
          <w:szCs w:val="24"/>
          <w:shd w:val="clear" w:color="auto" w:fill="FFFFFF"/>
        </w:rPr>
        <w:t>議題進行初步</w:t>
      </w:r>
      <w:r w:rsidR="009D0362">
        <w:rPr>
          <w:rFonts w:ascii="標楷體" w:eastAsia="標楷體" w:hAnsi="標楷體" w:cs="Arial" w:hint="eastAsia"/>
          <w:szCs w:val="24"/>
          <w:shd w:val="clear" w:color="auto" w:fill="FFFFFF"/>
        </w:rPr>
        <w:t>調查，並以問卷的形式進行抽樣調查，再依照訪問結果的統計數據著手進行app 開發</w:t>
      </w:r>
      <w:r w:rsidR="00CE682E">
        <w:rPr>
          <w:rFonts w:ascii="標楷體" w:eastAsia="標楷體" w:hAnsi="標楷體" w:cs="Arial" w:hint="eastAsia"/>
          <w:szCs w:val="24"/>
          <w:shd w:val="clear" w:color="auto" w:fill="FFFFFF"/>
        </w:rPr>
        <w:t>，</w:t>
      </w:r>
      <w:r>
        <w:rPr>
          <w:rFonts w:ascii="標楷體" w:eastAsia="標楷體" w:hAnsi="標楷體" w:cs="Arial" w:hint="eastAsia"/>
          <w:szCs w:val="24"/>
          <w:shd w:val="clear" w:color="auto" w:fill="FFFFFF"/>
        </w:rPr>
        <w:t>以</w:t>
      </w:r>
      <w:r w:rsidR="00CE682E">
        <w:rPr>
          <w:rFonts w:ascii="標楷體" w:eastAsia="標楷體" w:hAnsi="標楷體" w:cs="Arial" w:hint="eastAsia"/>
          <w:szCs w:val="24"/>
          <w:shd w:val="clear" w:color="auto" w:fill="FFFFFF"/>
        </w:rPr>
        <w:t>創造符合年長者喜好</w:t>
      </w:r>
      <w:r>
        <w:rPr>
          <w:rFonts w:ascii="標楷體" w:eastAsia="標楷體" w:hAnsi="標楷體" w:cs="Arial" w:hint="eastAsia"/>
          <w:szCs w:val="24"/>
          <w:shd w:val="clear" w:color="auto" w:fill="FFFFFF"/>
        </w:rPr>
        <w:t>需</w:t>
      </w:r>
      <w:r w:rsidR="00CE682E">
        <w:rPr>
          <w:rFonts w:ascii="標楷體" w:eastAsia="標楷體" w:hAnsi="標楷體" w:cs="Arial" w:hint="eastAsia"/>
          <w:szCs w:val="24"/>
          <w:shd w:val="clear" w:color="auto" w:fill="FFFFFF"/>
        </w:rPr>
        <w:t>求之產品</w:t>
      </w:r>
      <w:r w:rsidR="009D0362">
        <w:rPr>
          <w:rFonts w:ascii="標楷體" w:eastAsia="標楷體" w:hAnsi="標楷體" w:cs="Arial" w:hint="eastAsia"/>
          <w:szCs w:val="24"/>
          <w:shd w:val="clear" w:color="auto" w:fill="FFFFFF"/>
        </w:rPr>
        <w:t>。</w:t>
      </w:r>
    </w:p>
    <w:p w14:paraId="5B64DB21" w14:textId="77777777" w:rsidR="008C4F7E" w:rsidRDefault="009D0362" w:rsidP="009D0362">
      <w:pPr>
        <w:spacing w:after="180" w:line="240" w:lineRule="auto"/>
        <w:ind w:leftChars="0" w:left="0" w:right="139"/>
        <w:rPr>
          <w:rFonts w:ascii="標楷體" w:eastAsia="標楷體" w:hAnsi="標楷體" w:cs="Arial"/>
          <w:szCs w:val="24"/>
          <w:shd w:val="clear" w:color="auto" w:fill="FFFFFF"/>
        </w:rPr>
      </w:pPr>
      <w:r>
        <w:rPr>
          <w:rFonts w:ascii="標楷體" w:eastAsia="標楷體" w:hAnsi="標楷體" w:cs="Arial" w:hint="eastAsia"/>
          <w:szCs w:val="24"/>
          <w:shd w:val="clear" w:color="auto" w:fill="FFFFFF"/>
        </w:rPr>
        <w:tab/>
        <w:t>以下是我們針對</w:t>
      </w:r>
      <w:r w:rsidR="0028503F">
        <w:rPr>
          <w:rFonts w:ascii="標楷體" w:eastAsia="標楷體" w:hAnsi="標楷體" w:cs="Arial" w:hint="eastAsia"/>
          <w:szCs w:val="24"/>
          <w:shd w:val="clear" w:color="auto" w:fill="FFFFFF"/>
        </w:rPr>
        <w:t>長青</w:t>
      </w:r>
      <w:r w:rsidR="00B04621">
        <w:rPr>
          <w:rFonts w:ascii="標楷體" w:eastAsia="標楷體" w:hAnsi="標楷體" w:cs="Arial" w:hint="eastAsia"/>
          <w:szCs w:val="24"/>
          <w:shd w:val="clear" w:color="auto" w:fill="FFFFFF"/>
        </w:rPr>
        <w:t>族群提出的訪問內容：</w:t>
      </w:r>
    </w:p>
    <w:p w14:paraId="473771FB" w14:textId="77777777" w:rsidR="00B04621"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rFonts w:ascii="標楷體" w:eastAsia="標楷體" w:hAnsi="標楷體" w:cs="Arial" w:hint="eastAsia"/>
          <w:szCs w:val="24"/>
          <w:shd w:val="clear" w:color="auto" w:fill="FFFFFF"/>
        </w:rPr>
        <w:t>性別(男/女)</w:t>
      </w:r>
    </w:p>
    <w:p w14:paraId="5D8CB866" w14:textId="6B952B4A" w:rsidR="00181D59" w:rsidRPr="00181D59" w:rsidRDefault="008C4F7E" w:rsidP="00181D59">
      <w:pPr>
        <w:pStyle w:val="ab"/>
        <w:spacing w:after="180" w:line="240" w:lineRule="auto"/>
        <w:ind w:leftChars="0" w:left="1320" w:right="139"/>
        <w:rPr>
          <w:rFonts w:ascii="標楷體" w:eastAsia="標楷體" w:hAnsi="標楷體" w:cs="Arial"/>
          <w:szCs w:val="24"/>
          <w:shd w:val="clear" w:color="auto" w:fill="FFFFFF"/>
        </w:rPr>
      </w:pPr>
      <w:r>
        <w:rPr>
          <w:noProof/>
        </w:rPr>
        <w:drawing>
          <wp:inline distT="0" distB="0" distL="0" distR="0" wp14:anchorId="40F7E906" wp14:editId="36AF34E9">
            <wp:extent cx="3286665" cy="18242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86665" cy="1824250"/>
                    </a:xfrm>
                    <a:prstGeom prst="rect">
                      <a:avLst/>
                    </a:prstGeom>
                  </pic:spPr>
                </pic:pic>
              </a:graphicData>
            </a:graphic>
          </wp:inline>
        </w:drawing>
      </w:r>
    </w:p>
    <w:p w14:paraId="2183318B" w14:textId="253C3644" w:rsidR="008C4F7E" w:rsidRPr="008C4F7E" w:rsidRDefault="008C4F7E" w:rsidP="008429E9">
      <w:pPr>
        <w:widowControl/>
        <w:spacing w:after="180"/>
        <w:ind w:leftChars="0" w:left="0" w:right="139"/>
        <w:rPr>
          <w:rFonts w:ascii="標楷體" w:eastAsia="標楷體" w:hAnsi="標楷體" w:cs="Arial"/>
          <w:szCs w:val="24"/>
          <w:shd w:val="clear" w:color="auto" w:fill="FFFFFF"/>
        </w:rPr>
      </w:pPr>
    </w:p>
    <w:p w14:paraId="41107065" w14:textId="77777777" w:rsidR="00B04621"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rFonts w:ascii="標楷體" w:eastAsia="標楷體" w:hAnsi="標楷體" w:cs="Arial" w:hint="eastAsia"/>
          <w:szCs w:val="24"/>
          <w:shd w:val="clear" w:color="auto" w:fill="FFFFFF"/>
        </w:rPr>
        <w:t>年齡(50~55/56~60/61~65/66~70/70以上)</w:t>
      </w:r>
    </w:p>
    <w:p w14:paraId="2EB4B6CC" w14:textId="77777777" w:rsidR="008C4F7E" w:rsidRDefault="008C4F7E" w:rsidP="008C4F7E">
      <w:pPr>
        <w:pStyle w:val="ab"/>
        <w:spacing w:after="180" w:line="240" w:lineRule="auto"/>
        <w:ind w:leftChars="0" w:left="1320" w:right="139"/>
        <w:rPr>
          <w:rFonts w:ascii="標楷體" w:eastAsia="標楷體" w:hAnsi="標楷體" w:cs="Arial"/>
          <w:szCs w:val="24"/>
          <w:shd w:val="clear" w:color="auto" w:fill="FFFFFF"/>
        </w:rPr>
      </w:pPr>
      <w:r>
        <w:rPr>
          <w:noProof/>
        </w:rPr>
        <w:drawing>
          <wp:inline distT="0" distB="0" distL="0" distR="0" wp14:anchorId="59C447A9" wp14:editId="59FE032D">
            <wp:extent cx="3234906" cy="1702993"/>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44412" cy="1707997"/>
                    </a:xfrm>
                    <a:prstGeom prst="rect">
                      <a:avLst/>
                    </a:prstGeom>
                  </pic:spPr>
                </pic:pic>
              </a:graphicData>
            </a:graphic>
          </wp:inline>
        </w:drawing>
      </w:r>
    </w:p>
    <w:p w14:paraId="65D57D5C" w14:textId="77777777" w:rsidR="00B04621"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rFonts w:ascii="標楷體" w:eastAsia="標楷體" w:hAnsi="標楷體" w:cs="Arial" w:hint="eastAsia"/>
          <w:szCs w:val="24"/>
          <w:shd w:val="clear" w:color="auto" w:fill="FFFFFF"/>
        </w:rPr>
        <w:t>希望有認識的同伴一起旅遊</w:t>
      </w:r>
      <w:r w:rsidR="008C4F7E">
        <w:rPr>
          <w:noProof/>
        </w:rPr>
        <w:drawing>
          <wp:anchor distT="0" distB="0" distL="114300" distR="114300" simplePos="0" relativeHeight="251677184" behindDoc="1" locked="0" layoutInCell="1" allowOverlap="1" wp14:anchorId="668B3210" wp14:editId="4C544E44">
            <wp:simplePos x="0" y="0"/>
            <wp:positionH relativeFrom="column">
              <wp:posOffset>2665095</wp:posOffset>
            </wp:positionH>
            <wp:positionV relativeFrom="paragraph">
              <wp:posOffset>17780</wp:posOffset>
            </wp:positionV>
            <wp:extent cx="2512060" cy="1515110"/>
            <wp:effectExtent l="0" t="0" r="0" b="0"/>
            <wp:wrapNone/>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512060" cy="1515110"/>
                    </a:xfrm>
                    <a:prstGeom prst="rect">
                      <a:avLst/>
                    </a:prstGeom>
                  </pic:spPr>
                </pic:pic>
              </a:graphicData>
            </a:graphic>
            <wp14:sizeRelH relativeFrom="page">
              <wp14:pctWidth>0</wp14:pctWidth>
            </wp14:sizeRelH>
            <wp14:sizeRelV relativeFrom="page">
              <wp14:pctHeight>0</wp14:pctHeight>
            </wp14:sizeRelV>
          </wp:anchor>
        </w:drawing>
      </w:r>
    </w:p>
    <w:p w14:paraId="6AABAD0C" w14:textId="571A8A5D" w:rsidR="003369CF" w:rsidRPr="003369CF" w:rsidRDefault="003369CF" w:rsidP="003369CF">
      <w:pPr>
        <w:widowControl/>
        <w:spacing w:after="180"/>
        <w:ind w:left="480" w:right="139"/>
        <w:rPr>
          <w:rFonts w:ascii="標楷體" w:eastAsia="標楷體" w:hAnsi="標楷體" w:cs="Arial"/>
          <w:szCs w:val="24"/>
          <w:shd w:val="clear" w:color="auto" w:fill="FFFFFF"/>
        </w:rPr>
      </w:pPr>
      <w:r>
        <w:rPr>
          <w:rFonts w:ascii="標楷體" w:eastAsia="標楷體" w:hAnsi="標楷體" w:cs="Arial"/>
          <w:szCs w:val="24"/>
          <w:shd w:val="clear" w:color="auto" w:fill="FFFFFF"/>
        </w:rPr>
        <w:br w:type="page"/>
      </w:r>
    </w:p>
    <w:p w14:paraId="4A3716AD" w14:textId="74A1EF77" w:rsidR="00B04621"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sidRPr="00B04621">
        <w:rPr>
          <w:rFonts w:ascii="標楷體" w:eastAsia="標楷體" w:hAnsi="標楷體" w:cs="Arial" w:hint="eastAsia"/>
          <w:szCs w:val="24"/>
          <w:shd w:val="clear" w:color="auto" w:fill="FFFFFF"/>
        </w:rPr>
        <w:t>旅遊時希望認識其他人</w:t>
      </w:r>
      <w:r w:rsidR="008C4F7E">
        <w:rPr>
          <w:noProof/>
        </w:rPr>
        <w:drawing>
          <wp:inline distT="0" distB="0" distL="0" distR="0" wp14:anchorId="0B7CAED0" wp14:editId="494B2945">
            <wp:extent cx="2976114" cy="159675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79218" cy="1598420"/>
                    </a:xfrm>
                    <a:prstGeom prst="rect">
                      <a:avLst/>
                    </a:prstGeom>
                  </pic:spPr>
                </pic:pic>
              </a:graphicData>
            </a:graphic>
          </wp:inline>
        </w:drawing>
      </w:r>
    </w:p>
    <w:p w14:paraId="3E6DC609" w14:textId="036CAFC8" w:rsidR="00B04621" w:rsidRDefault="008429E9" w:rsidP="008429E9">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9536" behindDoc="1" locked="0" layoutInCell="1" allowOverlap="1" wp14:anchorId="637B0F63" wp14:editId="1FA0A213">
            <wp:simplePos x="0" y="0"/>
            <wp:positionH relativeFrom="column">
              <wp:posOffset>66675</wp:posOffset>
            </wp:positionH>
            <wp:positionV relativeFrom="paragraph">
              <wp:posOffset>238125</wp:posOffset>
            </wp:positionV>
            <wp:extent cx="5143500" cy="2162175"/>
            <wp:effectExtent l="0" t="0" r="0" b="0"/>
            <wp:wrapThrough wrapText="bothSides">
              <wp:wrapPolygon edited="0">
                <wp:start x="0" y="0"/>
                <wp:lineTo x="0" y="21505"/>
                <wp:lineTo x="21520" y="21505"/>
                <wp:lineTo x="21520" y="0"/>
                <wp:lineTo x="0" y="0"/>
              </wp:wrapPolygon>
            </wp:wrapThrough>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143500" cy="2162175"/>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單次旅遊預算</w:t>
      </w:r>
    </w:p>
    <w:p w14:paraId="14532349" w14:textId="77777777" w:rsidR="0017044F"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sidRPr="00B04621">
        <w:rPr>
          <w:rFonts w:ascii="標楷體" w:eastAsia="標楷體" w:hAnsi="標楷體" w:cs="Arial" w:hint="eastAsia"/>
          <w:szCs w:val="24"/>
          <w:shd w:val="clear" w:color="auto" w:fill="FFFFFF"/>
        </w:rPr>
        <w:t>旅遊時是否常忘記吃藥</w:t>
      </w:r>
    </w:p>
    <w:p w14:paraId="547D5D18" w14:textId="77777777" w:rsidR="00B04621" w:rsidRDefault="0017044F" w:rsidP="0017044F">
      <w:pPr>
        <w:pStyle w:val="ab"/>
        <w:spacing w:after="180" w:line="240" w:lineRule="auto"/>
        <w:ind w:leftChars="0" w:left="1320" w:right="139"/>
        <w:rPr>
          <w:rFonts w:ascii="標楷體" w:eastAsia="標楷體" w:hAnsi="標楷體" w:cs="Arial"/>
          <w:szCs w:val="24"/>
          <w:shd w:val="clear" w:color="auto" w:fill="FFFFFF"/>
        </w:rPr>
      </w:pPr>
      <w:r>
        <w:rPr>
          <w:noProof/>
        </w:rPr>
        <w:drawing>
          <wp:inline distT="0" distB="0" distL="0" distR="0" wp14:anchorId="36CF0B8B" wp14:editId="3FFAA77E">
            <wp:extent cx="2510287" cy="133738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16773" cy="1340843"/>
                    </a:xfrm>
                    <a:prstGeom prst="rect">
                      <a:avLst/>
                    </a:prstGeom>
                  </pic:spPr>
                </pic:pic>
              </a:graphicData>
            </a:graphic>
          </wp:inline>
        </w:drawing>
      </w:r>
    </w:p>
    <w:p w14:paraId="686936AF" w14:textId="77777777" w:rsidR="00B04621" w:rsidRDefault="0017044F"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8512" behindDoc="1" locked="0" layoutInCell="1" allowOverlap="1" wp14:anchorId="0DF86F02" wp14:editId="477DBFF7">
            <wp:simplePos x="0" y="0"/>
            <wp:positionH relativeFrom="column">
              <wp:posOffset>57150</wp:posOffset>
            </wp:positionH>
            <wp:positionV relativeFrom="paragraph">
              <wp:posOffset>273685</wp:posOffset>
            </wp:positionV>
            <wp:extent cx="5130165" cy="1933575"/>
            <wp:effectExtent l="0" t="0" r="0" b="0"/>
            <wp:wrapThrough wrapText="bothSides">
              <wp:wrapPolygon edited="0">
                <wp:start x="0" y="0"/>
                <wp:lineTo x="0" y="21494"/>
                <wp:lineTo x="21496" y="21494"/>
                <wp:lineTo x="21496" y="0"/>
                <wp:lineTo x="0" y="0"/>
              </wp:wrapPolygon>
            </wp:wrapThrough>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30165" cy="1933575"/>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在一地停留的因素</w:t>
      </w:r>
      <w:r>
        <w:rPr>
          <w:rFonts w:ascii="標楷體" w:eastAsia="標楷體" w:hAnsi="標楷體" w:cs="Arial"/>
          <w:szCs w:val="24"/>
          <w:shd w:val="clear" w:color="auto" w:fill="FFFFFF"/>
        </w:rPr>
        <w:br/>
      </w:r>
    </w:p>
    <w:p w14:paraId="2763D707" w14:textId="4087C45C" w:rsidR="00B04621" w:rsidRDefault="00254CE3"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0320" behindDoc="1" locked="0" layoutInCell="1" allowOverlap="1" wp14:anchorId="10905AE7" wp14:editId="257C3951">
            <wp:simplePos x="0" y="0"/>
            <wp:positionH relativeFrom="column">
              <wp:posOffset>40005</wp:posOffset>
            </wp:positionH>
            <wp:positionV relativeFrom="paragraph">
              <wp:posOffset>304800</wp:posOffset>
            </wp:positionV>
            <wp:extent cx="5131435" cy="1847850"/>
            <wp:effectExtent l="0" t="0" r="0" b="0"/>
            <wp:wrapThrough wrapText="bothSides">
              <wp:wrapPolygon edited="0">
                <wp:start x="0" y="0"/>
                <wp:lineTo x="0" y="21377"/>
                <wp:lineTo x="21490" y="21377"/>
                <wp:lineTo x="21490" y="0"/>
                <wp:lineTo x="0" y="0"/>
              </wp:wrapPolygon>
            </wp:wrapThrough>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131435" cy="184785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喜歡停留一個地點的時間</w:t>
      </w:r>
    </w:p>
    <w:p w14:paraId="3384E247" w14:textId="77777777" w:rsidR="008429E9" w:rsidRPr="008429E9" w:rsidRDefault="008429E9" w:rsidP="008429E9">
      <w:pPr>
        <w:spacing w:after="180" w:line="240" w:lineRule="auto"/>
        <w:ind w:leftChars="0" w:left="960" w:right="139"/>
        <w:rPr>
          <w:rFonts w:ascii="標楷體" w:eastAsia="標楷體" w:hAnsi="標楷體" w:cs="Arial"/>
          <w:szCs w:val="24"/>
          <w:shd w:val="clear" w:color="auto" w:fill="FFFFFF"/>
        </w:rPr>
      </w:pPr>
    </w:p>
    <w:p w14:paraId="3C3D0042" w14:textId="5FD666CA" w:rsidR="00B04621" w:rsidRDefault="008429E9"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1344" behindDoc="1" locked="0" layoutInCell="1" allowOverlap="1" wp14:anchorId="39E77934" wp14:editId="5CD9D186">
            <wp:simplePos x="0" y="0"/>
            <wp:positionH relativeFrom="column">
              <wp:posOffset>57150</wp:posOffset>
            </wp:positionH>
            <wp:positionV relativeFrom="paragraph">
              <wp:posOffset>279400</wp:posOffset>
            </wp:positionV>
            <wp:extent cx="5124450" cy="1878330"/>
            <wp:effectExtent l="0" t="0" r="0" b="0"/>
            <wp:wrapThrough wrapText="bothSides">
              <wp:wrapPolygon edited="0">
                <wp:start x="0" y="0"/>
                <wp:lineTo x="0" y="21469"/>
                <wp:lineTo x="21520" y="21469"/>
                <wp:lineTo x="21520" y="0"/>
                <wp:lineTo x="0" y="0"/>
              </wp:wrapPolygon>
            </wp:wrapThrough>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124450" cy="187833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偏好旅遊天數</w:t>
      </w:r>
    </w:p>
    <w:p w14:paraId="3F32481F" w14:textId="77777777" w:rsidR="008429E9" w:rsidRPr="008429E9" w:rsidRDefault="008429E9" w:rsidP="008429E9">
      <w:pPr>
        <w:spacing w:after="180" w:line="240" w:lineRule="auto"/>
        <w:ind w:leftChars="0" w:left="960" w:right="139"/>
        <w:rPr>
          <w:rFonts w:ascii="標楷體" w:eastAsia="標楷體" w:hAnsi="標楷體" w:cs="Arial"/>
          <w:szCs w:val="24"/>
          <w:shd w:val="clear" w:color="auto" w:fill="FFFFFF"/>
        </w:rPr>
      </w:pPr>
    </w:p>
    <w:p w14:paraId="0B3FC038" w14:textId="0502F88E" w:rsidR="00B04621" w:rsidRDefault="00254CE3"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2368" behindDoc="1" locked="0" layoutInCell="1" allowOverlap="1" wp14:anchorId="2119AEE1" wp14:editId="3BDB99C8">
            <wp:simplePos x="0" y="0"/>
            <wp:positionH relativeFrom="column">
              <wp:posOffset>114300</wp:posOffset>
            </wp:positionH>
            <wp:positionV relativeFrom="paragraph">
              <wp:posOffset>244475</wp:posOffset>
            </wp:positionV>
            <wp:extent cx="5062855" cy="1752600"/>
            <wp:effectExtent l="0" t="0" r="0" b="0"/>
            <wp:wrapThrough wrapText="bothSides">
              <wp:wrapPolygon edited="0">
                <wp:start x="0" y="0"/>
                <wp:lineTo x="0" y="21365"/>
                <wp:lineTo x="21538" y="21365"/>
                <wp:lineTo x="21538" y="0"/>
                <wp:lineTo x="0" y="0"/>
              </wp:wrapPolygon>
            </wp:wrapThrough>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62855" cy="175260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交通工具</w:t>
      </w:r>
    </w:p>
    <w:p w14:paraId="5E060D11" w14:textId="77777777" w:rsidR="008429E9" w:rsidRPr="008429E9" w:rsidRDefault="008429E9" w:rsidP="008429E9">
      <w:pPr>
        <w:spacing w:after="180" w:line="240" w:lineRule="auto"/>
        <w:ind w:leftChars="0" w:left="960" w:right="139"/>
        <w:rPr>
          <w:rFonts w:ascii="標楷體" w:eastAsia="標楷體" w:hAnsi="標楷體" w:cs="Arial"/>
          <w:szCs w:val="24"/>
          <w:shd w:val="clear" w:color="auto" w:fill="FFFFFF"/>
        </w:rPr>
      </w:pPr>
    </w:p>
    <w:p w14:paraId="27BDC876" w14:textId="77777777" w:rsidR="00B04621" w:rsidRDefault="00254CE3"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50560" behindDoc="1" locked="0" layoutInCell="1" allowOverlap="1" wp14:anchorId="26115CE8" wp14:editId="2175EE12">
            <wp:simplePos x="0" y="0"/>
            <wp:positionH relativeFrom="column">
              <wp:posOffset>19050</wp:posOffset>
            </wp:positionH>
            <wp:positionV relativeFrom="paragraph">
              <wp:posOffset>328295</wp:posOffset>
            </wp:positionV>
            <wp:extent cx="5217795" cy="1826260"/>
            <wp:effectExtent l="0" t="0" r="0" b="0"/>
            <wp:wrapThrough wrapText="bothSides">
              <wp:wrapPolygon edited="0">
                <wp:start x="0" y="0"/>
                <wp:lineTo x="0" y="21405"/>
                <wp:lineTo x="21529" y="21405"/>
                <wp:lineTo x="21529" y="0"/>
                <wp:lineTo x="0" y="0"/>
              </wp:wrapPolygon>
            </wp:wrapThrough>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17795" cy="182626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旅遊方式</w:t>
      </w:r>
      <w:r>
        <w:rPr>
          <w:rFonts w:ascii="標楷體" w:eastAsia="標楷體" w:hAnsi="標楷體" w:cs="Arial"/>
          <w:szCs w:val="24"/>
          <w:shd w:val="clear" w:color="auto" w:fill="FFFFFF"/>
        </w:rPr>
        <w:br/>
      </w:r>
    </w:p>
    <w:p w14:paraId="7AF47D22" w14:textId="440010A4" w:rsidR="008429E9" w:rsidRPr="00181D59" w:rsidRDefault="00254CE3" w:rsidP="00181D59">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3392" behindDoc="1" locked="0" layoutInCell="1" allowOverlap="1" wp14:anchorId="646DA3CC" wp14:editId="61321767">
            <wp:simplePos x="0" y="0"/>
            <wp:positionH relativeFrom="column">
              <wp:posOffset>28575</wp:posOffset>
            </wp:positionH>
            <wp:positionV relativeFrom="paragraph">
              <wp:posOffset>251460</wp:posOffset>
            </wp:positionV>
            <wp:extent cx="5153025" cy="1920240"/>
            <wp:effectExtent l="0" t="0" r="0" b="0"/>
            <wp:wrapThrough wrapText="bothSides">
              <wp:wrapPolygon edited="0">
                <wp:start x="0" y="0"/>
                <wp:lineTo x="0" y="21429"/>
                <wp:lineTo x="21560" y="21429"/>
                <wp:lineTo x="21560" y="0"/>
                <wp:lineTo x="0" y="0"/>
              </wp:wrapPolygon>
            </wp:wrapThrough>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153025" cy="192024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喜歡跟誰一起出遊</w:t>
      </w:r>
    </w:p>
    <w:p w14:paraId="73F0E465" w14:textId="17323A86" w:rsidR="008429E9" w:rsidRPr="00181D59" w:rsidRDefault="00254CE3" w:rsidP="00181D59">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4416" behindDoc="1" locked="0" layoutInCell="1" allowOverlap="1" wp14:anchorId="54566C2D" wp14:editId="3137C140">
            <wp:simplePos x="0" y="0"/>
            <wp:positionH relativeFrom="column">
              <wp:posOffset>85725</wp:posOffset>
            </wp:positionH>
            <wp:positionV relativeFrom="paragraph">
              <wp:posOffset>282575</wp:posOffset>
            </wp:positionV>
            <wp:extent cx="5057775" cy="1859280"/>
            <wp:effectExtent l="0" t="0" r="0" b="0"/>
            <wp:wrapThrough wrapText="bothSides">
              <wp:wrapPolygon edited="0">
                <wp:start x="0" y="0"/>
                <wp:lineTo x="0" y="21467"/>
                <wp:lineTo x="21559" y="21467"/>
                <wp:lineTo x="21559" y="0"/>
                <wp:lineTo x="0" y="0"/>
              </wp:wrapPolygon>
            </wp:wrapThrough>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057775" cy="185928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喜歡旅行社安排或自由行</w:t>
      </w:r>
    </w:p>
    <w:p w14:paraId="03784923" w14:textId="5D5D3DF9" w:rsidR="00B04621" w:rsidRDefault="002F79E7"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5440" behindDoc="1" locked="0" layoutInCell="1" allowOverlap="1" wp14:anchorId="73F71FFE" wp14:editId="7425A06A">
            <wp:simplePos x="0" y="0"/>
            <wp:positionH relativeFrom="column">
              <wp:posOffset>73660</wp:posOffset>
            </wp:positionH>
            <wp:positionV relativeFrom="paragraph">
              <wp:posOffset>232410</wp:posOffset>
            </wp:positionV>
            <wp:extent cx="5071745" cy="1743075"/>
            <wp:effectExtent l="0" t="0" r="0" b="0"/>
            <wp:wrapThrough wrapText="bothSides">
              <wp:wrapPolygon edited="0">
                <wp:start x="0" y="0"/>
                <wp:lineTo x="0" y="21482"/>
                <wp:lineTo x="21500" y="21482"/>
                <wp:lineTo x="21500" y="0"/>
                <wp:lineTo x="0" y="0"/>
              </wp:wrapPolygon>
            </wp:wrapThrough>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071745" cy="1743075"/>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自由行的話，行程資訊來源</w:t>
      </w:r>
    </w:p>
    <w:p w14:paraId="5D1F5F6F" w14:textId="77777777" w:rsidR="008429E9" w:rsidRPr="008429E9" w:rsidRDefault="008429E9" w:rsidP="008429E9">
      <w:pPr>
        <w:spacing w:after="180" w:line="240" w:lineRule="auto"/>
        <w:ind w:leftChars="0" w:left="960" w:right="139"/>
        <w:rPr>
          <w:rFonts w:ascii="標楷體" w:eastAsia="標楷體" w:hAnsi="標楷體" w:cs="Arial"/>
          <w:szCs w:val="24"/>
          <w:shd w:val="clear" w:color="auto" w:fill="FFFFFF"/>
        </w:rPr>
      </w:pPr>
    </w:p>
    <w:p w14:paraId="389A8880" w14:textId="77777777" w:rsidR="00B04621" w:rsidRDefault="002F79E7"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51584" behindDoc="1" locked="0" layoutInCell="1" allowOverlap="1" wp14:anchorId="316C1BB1" wp14:editId="1B6F1F2F">
            <wp:simplePos x="0" y="0"/>
            <wp:positionH relativeFrom="column">
              <wp:posOffset>147955</wp:posOffset>
            </wp:positionH>
            <wp:positionV relativeFrom="paragraph">
              <wp:posOffset>366395</wp:posOffset>
            </wp:positionV>
            <wp:extent cx="5063490" cy="1800860"/>
            <wp:effectExtent l="0" t="0" r="0" b="0"/>
            <wp:wrapThrough wrapText="bothSides">
              <wp:wrapPolygon edited="0">
                <wp:start x="0" y="0"/>
                <wp:lineTo x="0" y="21478"/>
                <wp:lineTo x="21535" y="21478"/>
                <wp:lineTo x="21535" y="0"/>
                <wp:lineTo x="0" y="0"/>
              </wp:wrapPolygon>
            </wp:wrapThrough>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63490" cy="180086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平均多久規劃一次國內旅遊</w:t>
      </w:r>
    </w:p>
    <w:p w14:paraId="1B73669A" w14:textId="77777777" w:rsidR="00B04621" w:rsidRDefault="00B04621"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sidRPr="00B04621">
        <w:rPr>
          <w:rFonts w:ascii="標楷體" w:eastAsia="標楷體" w:hAnsi="標楷體" w:cs="Arial" w:hint="eastAsia"/>
          <w:szCs w:val="24"/>
          <w:shd w:val="clear" w:color="auto" w:fill="FFFFFF"/>
        </w:rPr>
        <w:t>是否使用智慧型手機</w:t>
      </w:r>
      <w:r w:rsidR="009170CA">
        <w:rPr>
          <w:rFonts w:ascii="標楷體" w:eastAsia="標楷體" w:hAnsi="標楷體" w:cs="Arial"/>
          <w:szCs w:val="24"/>
          <w:shd w:val="clear" w:color="auto" w:fill="FFFFFF"/>
        </w:rPr>
        <w:br/>
      </w:r>
      <w:r w:rsidR="009170CA">
        <w:rPr>
          <w:noProof/>
        </w:rPr>
        <w:drawing>
          <wp:inline distT="0" distB="0" distL="0" distR="0" wp14:anchorId="110C054D" wp14:editId="1534096E">
            <wp:extent cx="2634702" cy="1440612"/>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34562" cy="1440535"/>
                    </a:xfrm>
                    <a:prstGeom prst="rect">
                      <a:avLst/>
                    </a:prstGeom>
                  </pic:spPr>
                </pic:pic>
              </a:graphicData>
            </a:graphic>
          </wp:inline>
        </w:drawing>
      </w:r>
    </w:p>
    <w:p w14:paraId="3533DC17" w14:textId="77777777" w:rsidR="00B04621" w:rsidRDefault="009170CA" w:rsidP="00B04621">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52608" behindDoc="1" locked="0" layoutInCell="1" allowOverlap="1" wp14:anchorId="085A8C1E" wp14:editId="14BE157F">
            <wp:simplePos x="0" y="0"/>
            <wp:positionH relativeFrom="column">
              <wp:posOffset>262890</wp:posOffset>
            </wp:positionH>
            <wp:positionV relativeFrom="paragraph">
              <wp:posOffset>324485</wp:posOffset>
            </wp:positionV>
            <wp:extent cx="4864735" cy="1868170"/>
            <wp:effectExtent l="0" t="0" r="0" b="0"/>
            <wp:wrapThrough wrapText="bothSides">
              <wp:wrapPolygon edited="0">
                <wp:start x="0" y="0"/>
                <wp:lineTo x="0" y="21365"/>
                <wp:lineTo x="21484" y="21365"/>
                <wp:lineTo x="21484" y="0"/>
                <wp:lineTo x="0" y="0"/>
              </wp:wrapPolygon>
            </wp:wrapThrough>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64735" cy="1868170"/>
                    </a:xfrm>
                    <a:prstGeom prst="rect">
                      <a:avLst/>
                    </a:prstGeom>
                  </pic:spPr>
                </pic:pic>
              </a:graphicData>
            </a:graphic>
            <wp14:sizeRelH relativeFrom="page">
              <wp14:pctWidth>0</wp14:pctWidth>
            </wp14:sizeRelH>
            <wp14:sizeRelV relativeFrom="page">
              <wp14:pctHeight>0</wp14:pctHeight>
            </wp14:sizeRelV>
          </wp:anchor>
        </w:drawing>
      </w:r>
      <w:r w:rsidR="00B04621" w:rsidRPr="00B04621">
        <w:rPr>
          <w:rFonts w:ascii="標楷體" w:eastAsia="標楷體" w:hAnsi="標楷體" w:cs="Arial" w:hint="eastAsia"/>
          <w:szCs w:val="24"/>
          <w:shd w:val="clear" w:color="auto" w:fill="FFFFFF"/>
        </w:rPr>
        <w:t>使用</w:t>
      </w:r>
      <w:r w:rsidR="00D952F0">
        <w:rPr>
          <w:rFonts w:ascii="標楷體" w:eastAsia="標楷體" w:hAnsi="標楷體" w:cs="Arial" w:hint="eastAsia"/>
          <w:szCs w:val="24"/>
          <w:shd w:val="clear" w:color="auto" w:fill="FFFFFF"/>
        </w:rPr>
        <w:t>過</w:t>
      </w:r>
      <w:r w:rsidR="00B04621">
        <w:rPr>
          <w:rFonts w:ascii="標楷體" w:eastAsia="標楷體" w:hAnsi="標楷體" w:cs="Arial" w:hint="eastAsia"/>
          <w:szCs w:val="24"/>
          <w:shd w:val="clear" w:color="auto" w:fill="FFFFFF"/>
        </w:rPr>
        <w:t>何種</w:t>
      </w:r>
      <w:r w:rsidR="00B04621" w:rsidRPr="00B04621">
        <w:rPr>
          <w:rFonts w:ascii="標楷體" w:eastAsia="標楷體" w:hAnsi="標楷體" w:cs="Arial" w:hint="eastAsia"/>
          <w:szCs w:val="24"/>
          <w:shd w:val="clear" w:color="auto" w:fill="FFFFFF"/>
        </w:rPr>
        <w:t>社交軟體</w:t>
      </w:r>
    </w:p>
    <w:p w14:paraId="218F3666" w14:textId="77777777" w:rsidR="00D952F0" w:rsidRDefault="00D952F0" w:rsidP="00D952F0">
      <w:pPr>
        <w:pStyle w:val="ab"/>
        <w:numPr>
          <w:ilvl w:val="2"/>
          <w:numId w:val="23"/>
        </w:numPr>
        <w:spacing w:after="180" w:line="240" w:lineRule="auto"/>
        <w:ind w:leftChars="0" w:right="139"/>
        <w:rPr>
          <w:rFonts w:ascii="標楷體" w:eastAsia="標楷體" w:hAnsi="標楷體" w:cs="Arial"/>
          <w:szCs w:val="24"/>
          <w:shd w:val="clear" w:color="auto" w:fill="FFFFFF"/>
        </w:rPr>
      </w:pPr>
      <w:r w:rsidRPr="00D952F0">
        <w:rPr>
          <w:rFonts w:ascii="標楷體" w:eastAsia="標楷體" w:hAnsi="標楷體" w:cs="Arial" w:hint="eastAsia"/>
          <w:szCs w:val="24"/>
          <w:shd w:val="clear" w:color="auto" w:fill="FFFFFF"/>
        </w:rPr>
        <w:t>是否喜歡透過社交軟體與朋友分享旅遊</w:t>
      </w:r>
      <w:r w:rsidR="009170CA">
        <w:rPr>
          <w:noProof/>
        </w:rPr>
        <w:drawing>
          <wp:inline distT="0" distB="0" distL="0" distR="0" wp14:anchorId="5B4B5E42" wp14:editId="756C01DC">
            <wp:extent cx="2587925" cy="1427556"/>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91685" cy="1429630"/>
                    </a:xfrm>
                    <a:prstGeom prst="rect">
                      <a:avLst/>
                    </a:prstGeom>
                  </pic:spPr>
                </pic:pic>
              </a:graphicData>
            </a:graphic>
          </wp:inline>
        </w:drawing>
      </w:r>
    </w:p>
    <w:p w14:paraId="676BD440" w14:textId="5748B0AC" w:rsidR="008429E9" w:rsidRDefault="009170CA" w:rsidP="008429E9">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46464" behindDoc="1" locked="0" layoutInCell="1" allowOverlap="1" wp14:anchorId="4B9046BD" wp14:editId="4A5018EE">
            <wp:simplePos x="0" y="0"/>
            <wp:positionH relativeFrom="column">
              <wp:posOffset>180975</wp:posOffset>
            </wp:positionH>
            <wp:positionV relativeFrom="paragraph">
              <wp:posOffset>266065</wp:posOffset>
            </wp:positionV>
            <wp:extent cx="4966335" cy="1798320"/>
            <wp:effectExtent l="0" t="0" r="0" b="0"/>
            <wp:wrapThrough wrapText="bothSides">
              <wp:wrapPolygon edited="0">
                <wp:start x="0" y="0"/>
                <wp:lineTo x="0" y="21280"/>
                <wp:lineTo x="21542" y="21280"/>
                <wp:lineTo x="21542" y="0"/>
                <wp:lineTo x="0" y="0"/>
              </wp:wrapPolygon>
            </wp:wrapThrough>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966335" cy="1798320"/>
                    </a:xfrm>
                    <a:prstGeom prst="rect">
                      <a:avLst/>
                    </a:prstGeom>
                  </pic:spPr>
                </pic:pic>
              </a:graphicData>
            </a:graphic>
            <wp14:sizeRelH relativeFrom="page">
              <wp14:pctWidth>0</wp14:pctWidth>
            </wp14:sizeRelH>
            <wp14:sizeRelV relativeFrom="page">
              <wp14:pctHeight>0</wp14:pctHeight>
            </wp14:sizeRelV>
          </wp:anchor>
        </w:drawing>
      </w:r>
      <w:r w:rsidR="00D952F0" w:rsidRPr="00D952F0">
        <w:rPr>
          <w:rFonts w:ascii="標楷體" w:eastAsia="標楷體" w:hAnsi="標楷體" w:cs="Arial" w:hint="eastAsia"/>
          <w:szCs w:val="24"/>
          <w:shd w:val="clear" w:color="auto" w:fill="FFFFFF"/>
        </w:rPr>
        <w:t>喜歡用甚麼方式記錄旅遊</w:t>
      </w:r>
    </w:p>
    <w:p w14:paraId="1AAE945F" w14:textId="77777777" w:rsidR="008429E9" w:rsidRPr="008429E9" w:rsidRDefault="008429E9" w:rsidP="008429E9">
      <w:pPr>
        <w:spacing w:after="180" w:line="240" w:lineRule="auto"/>
        <w:ind w:leftChars="0" w:left="960" w:right="139"/>
        <w:rPr>
          <w:rFonts w:ascii="標楷體" w:eastAsia="標楷體" w:hAnsi="標楷體" w:cs="Arial"/>
          <w:szCs w:val="24"/>
          <w:shd w:val="clear" w:color="auto" w:fill="FFFFFF"/>
        </w:rPr>
      </w:pPr>
    </w:p>
    <w:p w14:paraId="7C78A8C1" w14:textId="77777777" w:rsidR="00D952F0" w:rsidRDefault="009170CA" w:rsidP="00D952F0">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53632" behindDoc="1" locked="0" layoutInCell="1" allowOverlap="1" wp14:anchorId="271377DD" wp14:editId="14A38DE2">
            <wp:simplePos x="0" y="0"/>
            <wp:positionH relativeFrom="column">
              <wp:posOffset>294640</wp:posOffset>
            </wp:positionH>
            <wp:positionV relativeFrom="paragraph">
              <wp:posOffset>330835</wp:posOffset>
            </wp:positionV>
            <wp:extent cx="4611370" cy="1685925"/>
            <wp:effectExtent l="0" t="0" r="0" b="0"/>
            <wp:wrapThrough wrapText="bothSides">
              <wp:wrapPolygon edited="0">
                <wp:start x="0" y="0"/>
                <wp:lineTo x="0" y="21478"/>
                <wp:lineTo x="21505" y="21478"/>
                <wp:lineTo x="21505" y="0"/>
                <wp:lineTo x="0" y="0"/>
              </wp:wrapPolygon>
            </wp:wrapThrough>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11370" cy="1685925"/>
                    </a:xfrm>
                    <a:prstGeom prst="rect">
                      <a:avLst/>
                    </a:prstGeom>
                  </pic:spPr>
                </pic:pic>
              </a:graphicData>
            </a:graphic>
            <wp14:sizeRelH relativeFrom="page">
              <wp14:pctWidth>0</wp14:pctWidth>
            </wp14:sizeRelH>
            <wp14:sizeRelV relativeFrom="page">
              <wp14:pctHeight>0</wp14:pctHeight>
            </wp14:sizeRelV>
          </wp:anchor>
        </w:drawing>
      </w:r>
      <w:r w:rsidR="00D952F0" w:rsidRPr="00D952F0">
        <w:rPr>
          <w:rFonts w:ascii="標楷體" w:eastAsia="標楷體" w:hAnsi="標楷體" w:cs="Arial" w:hint="eastAsia"/>
          <w:szCs w:val="24"/>
          <w:shd w:val="clear" w:color="auto" w:fill="FFFFFF"/>
        </w:rPr>
        <w:t>自動或手動挑照片做成影片</w:t>
      </w:r>
    </w:p>
    <w:p w14:paraId="3BEEDFB6" w14:textId="77777777" w:rsidR="00D952F0" w:rsidRDefault="00D952F0" w:rsidP="00D952F0">
      <w:pPr>
        <w:pStyle w:val="ab"/>
        <w:numPr>
          <w:ilvl w:val="2"/>
          <w:numId w:val="23"/>
        </w:numPr>
        <w:spacing w:after="180" w:line="240" w:lineRule="auto"/>
        <w:ind w:leftChars="0" w:right="139"/>
        <w:rPr>
          <w:rFonts w:ascii="標楷體" w:eastAsia="標楷體" w:hAnsi="標楷體" w:cs="Arial"/>
          <w:szCs w:val="24"/>
          <w:shd w:val="clear" w:color="auto" w:fill="FFFFFF"/>
        </w:rPr>
      </w:pPr>
      <w:r w:rsidRPr="00D952F0">
        <w:rPr>
          <w:rFonts w:ascii="標楷體" w:eastAsia="標楷體" w:hAnsi="標楷體" w:cs="Arial" w:hint="eastAsia"/>
          <w:szCs w:val="24"/>
          <w:shd w:val="clear" w:color="auto" w:fill="FFFFFF"/>
        </w:rPr>
        <w:t>希望有手機清單提醒旅行前的準備</w:t>
      </w:r>
      <w:r w:rsidR="009170CA">
        <w:rPr>
          <w:noProof/>
        </w:rPr>
        <w:drawing>
          <wp:inline distT="0" distB="0" distL="0" distR="0" wp14:anchorId="221A36EC" wp14:editId="62B9C0BE">
            <wp:extent cx="3076171" cy="170497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84159" cy="1709402"/>
                    </a:xfrm>
                    <a:prstGeom prst="rect">
                      <a:avLst/>
                    </a:prstGeom>
                  </pic:spPr>
                </pic:pic>
              </a:graphicData>
            </a:graphic>
          </wp:inline>
        </w:drawing>
      </w:r>
    </w:p>
    <w:p w14:paraId="01987533" w14:textId="1155BB3E" w:rsidR="009170CA" w:rsidRPr="003369CF" w:rsidRDefault="0004270A" w:rsidP="003369CF">
      <w:pPr>
        <w:pStyle w:val="ab"/>
        <w:numPr>
          <w:ilvl w:val="2"/>
          <w:numId w:val="23"/>
        </w:numPr>
        <w:spacing w:after="180" w:line="240" w:lineRule="auto"/>
        <w:ind w:leftChars="0" w:right="139"/>
        <w:rPr>
          <w:rFonts w:ascii="標楷體" w:eastAsia="標楷體" w:hAnsi="標楷體" w:cs="Arial"/>
          <w:szCs w:val="24"/>
          <w:shd w:val="clear" w:color="auto" w:fill="FFFFFF"/>
        </w:rPr>
      </w:pPr>
      <w:r>
        <w:rPr>
          <w:noProof/>
        </w:rPr>
        <w:drawing>
          <wp:anchor distT="0" distB="0" distL="114300" distR="114300" simplePos="0" relativeHeight="251655680" behindDoc="1" locked="0" layoutInCell="1" allowOverlap="1" wp14:anchorId="0B241E08" wp14:editId="03A0C6B1">
            <wp:simplePos x="0" y="0"/>
            <wp:positionH relativeFrom="column">
              <wp:posOffset>4745355</wp:posOffset>
            </wp:positionH>
            <wp:positionV relativeFrom="paragraph">
              <wp:posOffset>685165</wp:posOffset>
            </wp:positionV>
            <wp:extent cx="512445" cy="257175"/>
            <wp:effectExtent l="0" t="0" r="0" b="0"/>
            <wp:wrapThrough wrapText="bothSides">
              <wp:wrapPolygon edited="0">
                <wp:start x="0" y="0"/>
                <wp:lineTo x="0" y="20800"/>
                <wp:lineTo x="20877" y="20800"/>
                <wp:lineTo x="20877" y="0"/>
                <wp:lineTo x="0" y="0"/>
              </wp:wrapPolygon>
            </wp:wrapThrough>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90909" t="10660" b="75634"/>
                    <a:stretch/>
                  </pic:blipFill>
                  <pic:spPr bwMode="auto">
                    <a:xfrm>
                      <a:off x="0" y="0"/>
                      <a:ext cx="512445" cy="25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70CA">
        <w:rPr>
          <w:noProof/>
        </w:rPr>
        <w:drawing>
          <wp:anchor distT="0" distB="0" distL="114300" distR="114300" simplePos="0" relativeHeight="251654656" behindDoc="1" locked="0" layoutInCell="1" allowOverlap="1" wp14:anchorId="49F3271A" wp14:editId="102FF022">
            <wp:simplePos x="0" y="0"/>
            <wp:positionH relativeFrom="column">
              <wp:posOffset>-635</wp:posOffset>
            </wp:positionH>
            <wp:positionV relativeFrom="paragraph">
              <wp:posOffset>323850</wp:posOffset>
            </wp:positionV>
            <wp:extent cx="5332095" cy="1952625"/>
            <wp:effectExtent l="0" t="0" r="0" b="0"/>
            <wp:wrapThrough wrapText="bothSides">
              <wp:wrapPolygon edited="0">
                <wp:start x="0" y="0"/>
                <wp:lineTo x="0" y="21495"/>
                <wp:lineTo x="21531" y="21495"/>
                <wp:lineTo x="21531" y="0"/>
                <wp:lineTo x="0" y="0"/>
              </wp:wrapPolygon>
            </wp:wrapThrough>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r="9091"/>
                    <a:stretch/>
                  </pic:blipFill>
                  <pic:spPr bwMode="auto">
                    <a:xfrm>
                      <a:off x="0" y="0"/>
                      <a:ext cx="5332095" cy="1952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52F0" w:rsidRPr="00D952F0">
        <w:rPr>
          <w:rFonts w:ascii="標楷體" w:eastAsia="標楷體" w:hAnsi="標楷體" w:cs="Arial" w:hint="eastAsia"/>
          <w:szCs w:val="24"/>
          <w:shd w:val="clear" w:color="auto" w:fill="FFFFFF"/>
        </w:rPr>
        <w:t>想到嘉義的景點</w:t>
      </w:r>
    </w:p>
    <w:p w14:paraId="672B4078" w14:textId="15968B67" w:rsidR="005C6DCC" w:rsidRPr="00BF4ECB" w:rsidRDefault="0061537B" w:rsidP="00BF4ECB">
      <w:pPr>
        <w:widowControl/>
        <w:spacing w:after="180"/>
        <w:ind w:leftChars="0" w:left="0" w:right="139"/>
        <w:rPr>
          <w:rFonts w:ascii="標楷體" w:eastAsia="標楷體" w:hAnsi="標楷體" w:cs="Arial"/>
          <w:color w:val="000000"/>
          <w:szCs w:val="24"/>
          <w:shd w:val="clear" w:color="auto" w:fill="FFFFFF"/>
        </w:rPr>
      </w:pPr>
      <w:r w:rsidRPr="0061537B">
        <w:rPr>
          <w:rFonts w:ascii="標楷體" w:eastAsia="標楷體" w:hAnsi="標楷體" w:cs="Arial" w:hint="eastAsia"/>
          <w:b/>
          <w:color w:val="000000"/>
          <w:szCs w:val="24"/>
          <w:shd w:val="clear" w:color="auto" w:fill="FFFFFF"/>
        </w:rPr>
        <w:t>四、定價與行銷推廣手法</w:t>
      </w:r>
    </w:p>
    <w:p w14:paraId="0CC43BBA" w14:textId="23BF3844" w:rsidR="00823524" w:rsidRDefault="005C6DCC" w:rsidP="00823524">
      <w:pPr>
        <w:spacing w:after="180" w:line="240" w:lineRule="auto"/>
        <w:ind w:leftChars="0" w:left="0" w:right="139"/>
        <w:rPr>
          <w:rFonts w:ascii="標楷體" w:eastAsia="標楷體" w:hAnsi="標楷體"/>
          <w:szCs w:val="24"/>
        </w:rPr>
      </w:pPr>
      <w:r>
        <w:rPr>
          <w:rFonts w:ascii="標楷體" w:eastAsia="標楷體" w:hAnsi="標楷體" w:hint="eastAsia"/>
          <w:szCs w:val="24"/>
        </w:rPr>
        <w:t xml:space="preserve">1. </w:t>
      </w:r>
      <w:r w:rsidR="00823524">
        <w:rPr>
          <w:rFonts w:ascii="標楷體" w:eastAsia="標楷體" w:hAnsi="標楷體" w:hint="eastAsia"/>
          <w:szCs w:val="24"/>
        </w:rPr>
        <w:t>定價：</w:t>
      </w:r>
    </w:p>
    <w:p w14:paraId="5F341839" w14:textId="77777777" w:rsidR="00823524" w:rsidRDefault="00823524" w:rsidP="00823524">
      <w:pPr>
        <w:spacing w:after="180" w:line="240" w:lineRule="auto"/>
        <w:ind w:leftChars="0" w:left="0" w:right="139"/>
        <w:rPr>
          <w:rFonts w:ascii="標楷體" w:eastAsia="標楷體" w:hAnsi="標楷體"/>
          <w:szCs w:val="24"/>
        </w:rPr>
      </w:pPr>
      <w:r>
        <w:rPr>
          <w:rFonts w:ascii="標楷體" w:eastAsia="標楷體" w:hAnsi="標楷體" w:hint="eastAsia"/>
          <w:szCs w:val="24"/>
        </w:rPr>
        <w:t>預計會進到Google Play商店，提供給大家下載，考慮到是給年長者使用，且目前市場族群還不大，將會是以免費的定價進入市場。</w:t>
      </w:r>
    </w:p>
    <w:p w14:paraId="6C9231C0" w14:textId="77777777" w:rsidR="00823524" w:rsidRPr="007973EC" w:rsidRDefault="00823524" w:rsidP="002121F0">
      <w:pPr>
        <w:spacing w:after="180" w:line="240" w:lineRule="auto"/>
        <w:ind w:leftChars="0" w:left="0" w:right="139"/>
        <w:rPr>
          <w:rFonts w:ascii="標楷體" w:eastAsia="標楷體" w:hAnsi="標楷體"/>
          <w:szCs w:val="24"/>
        </w:rPr>
      </w:pPr>
    </w:p>
    <w:p w14:paraId="3F8B73EF" w14:textId="0EA52A83" w:rsidR="00823524" w:rsidRDefault="005C6DCC" w:rsidP="00823524">
      <w:pPr>
        <w:spacing w:after="180" w:line="240" w:lineRule="auto"/>
        <w:ind w:leftChars="0" w:left="0" w:right="139"/>
        <w:rPr>
          <w:rFonts w:ascii="標楷體" w:eastAsia="標楷體" w:hAnsi="標楷體"/>
          <w:szCs w:val="24"/>
        </w:rPr>
      </w:pPr>
      <w:r>
        <w:rPr>
          <w:rFonts w:ascii="標楷體" w:eastAsia="標楷體" w:hAnsi="標楷體" w:hint="eastAsia"/>
          <w:szCs w:val="24"/>
        </w:rPr>
        <w:t>2.</w:t>
      </w:r>
      <w:r w:rsidR="00823524">
        <w:rPr>
          <w:rFonts w:ascii="標楷體" w:eastAsia="標楷體" w:hAnsi="標楷體" w:hint="eastAsia"/>
          <w:szCs w:val="24"/>
        </w:rPr>
        <w:t xml:space="preserve"> </w:t>
      </w:r>
      <w:r w:rsidR="00823524" w:rsidRPr="00252942">
        <w:rPr>
          <w:rFonts w:ascii="標楷體" w:eastAsia="標楷體" w:hAnsi="標楷體" w:hint="eastAsia"/>
          <w:szCs w:val="24"/>
        </w:rPr>
        <w:t>行銷</w:t>
      </w:r>
      <w:r w:rsidR="00823524">
        <w:rPr>
          <w:rFonts w:ascii="標楷體" w:eastAsia="標楷體" w:hAnsi="標楷體" w:hint="eastAsia"/>
          <w:szCs w:val="24"/>
        </w:rPr>
        <w:t>推廣</w:t>
      </w:r>
      <w:r w:rsidR="00823524" w:rsidRPr="00252942">
        <w:rPr>
          <w:rFonts w:ascii="標楷體" w:eastAsia="標楷體" w:hAnsi="標楷體" w:hint="eastAsia"/>
          <w:szCs w:val="24"/>
        </w:rPr>
        <w:t>手法</w:t>
      </w:r>
      <w:r w:rsidR="00823524">
        <w:rPr>
          <w:rFonts w:ascii="標楷體" w:eastAsia="標楷體" w:hAnsi="標楷體" w:hint="eastAsia"/>
          <w:szCs w:val="24"/>
        </w:rPr>
        <w:t>：</w:t>
      </w:r>
    </w:p>
    <w:p w14:paraId="63EB61ED" w14:textId="77777777" w:rsidR="00823524" w:rsidRPr="00417BE2" w:rsidRDefault="00823524" w:rsidP="00823524">
      <w:pPr>
        <w:spacing w:after="180" w:line="240" w:lineRule="auto"/>
        <w:ind w:leftChars="0" w:left="0" w:right="139"/>
        <w:rPr>
          <w:rFonts w:ascii="標楷體" w:eastAsia="標楷體" w:hAnsi="標楷體"/>
          <w:szCs w:val="24"/>
        </w:rPr>
      </w:pPr>
      <w:r>
        <w:rPr>
          <w:rFonts w:ascii="標楷體" w:eastAsia="標楷體" w:hAnsi="標楷體" w:hint="eastAsia"/>
          <w:szCs w:val="24"/>
        </w:rPr>
        <w:t>異業聯盟之推行方面：</w:t>
      </w:r>
    </w:p>
    <w:p w14:paraId="5818B396" w14:textId="2977E98A" w:rsidR="00823524" w:rsidRDefault="00823524" w:rsidP="00823524">
      <w:pPr>
        <w:pStyle w:val="ab"/>
        <w:numPr>
          <w:ilvl w:val="0"/>
          <w:numId w:val="16"/>
        </w:numPr>
        <w:spacing w:afterLines="0" w:line="240" w:lineRule="auto"/>
        <w:ind w:leftChars="0" w:left="357" w:rightChars="0" w:right="0" w:hanging="357"/>
        <w:rPr>
          <w:rFonts w:ascii="標楷體" w:eastAsia="標楷體" w:hAnsi="標楷體"/>
          <w:szCs w:val="24"/>
        </w:rPr>
      </w:pPr>
      <w:r w:rsidRPr="00FA1EE7">
        <w:rPr>
          <w:rFonts w:ascii="標楷體" w:eastAsia="標楷體" w:hAnsi="標楷體" w:hint="eastAsia"/>
          <w:szCs w:val="24"/>
        </w:rPr>
        <w:t>與某些商家，例如便利商店、手工藝店等等，我們會在系統中為其宣傳，而商家則提供一些折價</w:t>
      </w:r>
      <w:proofErr w:type="gramStart"/>
      <w:r w:rsidRPr="00FA1EE7">
        <w:rPr>
          <w:rFonts w:ascii="標楷體" w:eastAsia="標楷體" w:hAnsi="標楷體" w:hint="eastAsia"/>
          <w:szCs w:val="24"/>
        </w:rPr>
        <w:t>券</w:t>
      </w:r>
      <w:proofErr w:type="gramEnd"/>
      <w:r w:rsidRPr="00FA1EE7">
        <w:rPr>
          <w:rFonts w:ascii="標楷體" w:eastAsia="標楷體" w:hAnsi="標楷體" w:hint="eastAsia"/>
          <w:szCs w:val="24"/>
        </w:rPr>
        <w:t>或是小禮品，同樣會為我們的系統作宣傳，之後我們會在系統之中加入點數功能，讓使用者在完成行程後可以獲得點數，並且可以用這些點數兌換商家提供的品項，以此吸引更多使用者，也讓年長者出外旅遊的動機更加強烈。</w:t>
      </w:r>
    </w:p>
    <w:p w14:paraId="78472CBE" w14:textId="77777777" w:rsidR="005C6DCC" w:rsidRPr="00FA1EE7" w:rsidRDefault="005C6DCC" w:rsidP="005C6DCC">
      <w:pPr>
        <w:pStyle w:val="ab"/>
        <w:spacing w:afterLines="0" w:line="240" w:lineRule="auto"/>
        <w:ind w:leftChars="0" w:left="357" w:rightChars="0" w:right="0"/>
        <w:rPr>
          <w:rFonts w:ascii="標楷體" w:eastAsia="標楷體" w:hAnsi="標楷體"/>
          <w:szCs w:val="24"/>
        </w:rPr>
      </w:pPr>
    </w:p>
    <w:p w14:paraId="46AE7050" w14:textId="77777777" w:rsidR="00823524" w:rsidRPr="00FA1EE7" w:rsidRDefault="00823524" w:rsidP="00823524">
      <w:pPr>
        <w:pStyle w:val="ab"/>
        <w:numPr>
          <w:ilvl w:val="0"/>
          <w:numId w:val="16"/>
        </w:numPr>
        <w:spacing w:afterLines="0" w:line="240" w:lineRule="auto"/>
        <w:ind w:leftChars="0" w:left="357" w:rightChars="0" w:right="0" w:hanging="357"/>
        <w:rPr>
          <w:rFonts w:ascii="標楷體" w:eastAsia="標楷體" w:hAnsi="標楷體"/>
          <w:szCs w:val="24"/>
        </w:rPr>
      </w:pPr>
      <w:r w:rsidRPr="00FA1EE7">
        <w:rPr>
          <w:rFonts w:ascii="標楷體" w:eastAsia="標楷體" w:hAnsi="標楷體" w:hint="eastAsia"/>
          <w:szCs w:val="24"/>
        </w:rPr>
        <w:t>與實體旅行社合作，結合我們現有的適合年長者的行程資訊，幫助其建立適合年長者的行程，再運用旅行社接觸年長者的管道，讓更多年長者認識我們。</w:t>
      </w:r>
    </w:p>
    <w:p w14:paraId="3C594E50" w14:textId="56E20480" w:rsidR="00BF4ECB" w:rsidRDefault="00BF4ECB" w:rsidP="0061537B">
      <w:pPr>
        <w:spacing w:after="180" w:line="240" w:lineRule="auto"/>
        <w:ind w:leftChars="0" w:left="0" w:right="139"/>
        <w:rPr>
          <w:rFonts w:ascii="標楷體" w:eastAsia="標楷體" w:hAnsi="標楷體" w:cs="Arial"/>
          <w:color w:val="000000"/>
          <w:szCs w:val="24"/>
          <w:shd w:val="clear" w:color="auto" w:fill="FFFFFF"/>
        </w:rPr>
      </w:pPr>
    </w:p>
    <w:p w14:paraId="37D385EE" w14:textId="20280C98" w:rsidR="00BF4ECB" w:rsidRDefault="00BF4ECB" w:rsidP="0061537B">
      <w:pPr>
        <w:spacing w:after="180" w:line="240" w:lineRule="auto"/>
        <w:ind w:leftChars="0" w:left="0" w:right="139"/>
        <w:rPr>
          <w:rFonts w:ascii="標楷體" w:eastAsia="標楷體" w:hAnsi="標楷體" w:cs="Arial"/>
          <w:color w:val="000000"/>
          <w:szCs w:val="24"/>
          <w:shd w:val="clear" w:color="auto" w:fill="FFFFFF"/>
        </w:rPr>
      </w:pPr>
    </w:p>
    <w:p w14:paraId="3B77EEF9" w14:textId="29156DD5" w:rsidR="00BF4ECB" w:rsidRDefault="00BF4ECB" w:rsidP="0061537B">
      <w:pPr>
        <w:spacing w:after="180" w:line="240" w:lineRule="auto"/>
        <w:ind w:leftChars="0" w:left="0" w:right="139"/>
        <w:rPr>
          <w:rFonts w:ascii="標楷體" w:eastAsia="標楷體" w:hAnsi="標楷體" w:cs="Arial"/>
          <w:color w:val="000000"/>
          <w:szCs w:val="24"/>
          <w:shd w:val="clear" w:color="auto" w:fill="FFFFFF"/>
        </w:rPr>
      </w:pPr>
    </w:p>
    <w:p w14:paraId="36234D49" w14:textId="086C569F" w:rsidR="00BF4ECB" w:rsidRDefault="00BF4ECB" w:rsidP="0061537B">
      <w:pPr>
        <w:spacing w:after="180" w:line="240" w:lineRule="auto"/>
        <w:ind w:leftChars="0" w:left="0" w:right="139"/>
        <w:rPr>
          <w:rFonts w:ascii="標楷體" w:eastAsia="標楷體" w:hAnsi="標楷體" w:cs="Arial"/>
          <w:color w:val="000000"/>
          <w:szCs w:val="24"/>
          <w:shd w:val="clear" w:color="auto" w:fill="FFFFFF"/>
        </w:rPr>
      </w:pPr>
    </w:p>
    <w:p w14:paraId="378A7276" w14:textId="5555DDA6" w:rsidR="00BF4ECB" w:rsidRDefault="007F44CA" w:rsidP="007F44CA">
      <w:pPr>
        <w:widowControl/>
        <w:spacing w:after="180"/>
        <w:ind w:left="480" w:right="139"/>
        <w:rPr>
          <w:rFonts w:ascii="標楷體" w:eastAsia="標楷體" w:hAnsi="標楷體" w:cs="Arial"/>
          <w:color w:val="000000"/>
          <w:szCs w:val="24"/>
          <w:shd w:val="clear" w:color="auto" w:fill="FFFFFF"/>
        </w:rPr>
      </w:pPr>
      <w:r>
        <w:rPr>
          <w:rFonts w:ascii="標楷體" w:eastAsia="標楷體" w:hAnsi="標楷體" w:cs="Arial"/>
          <w:color w:val="000000"/>
          <w:szCs w:val="24"/>
          <w:shd w:val="clear" w:color="auto" w:fill="FFFFFF"/>
        </w:rPr>
        <w:br w:type="page"/>
      </w:r>
    </w:p>
    <w:p w14:paraId="1CBED453" w14:textId="73D30B22" w:rsidR="005C6DCC" w:rsidRPr="005535E3" w:rsidRDefault="005535E3" w:rsidP="0061537B">
      <w:pPr>
        <w:spacing w:after="180" w:line="240" w:lineRule="auto"/>
        <w:ind w:leftChars="0" w:left="0" w:right="139"/>
        <w:rPr>
          <w:rFonts w:ascii="標楷體" w:eastAsia="標楷體" w:hAnsi="標楷體" w:cs="Arial"/>
          <w:b/>
          <w:color w:val="000000"/>
          <w:szCs w:val="24"/>
          <w:shd w:val="clear" w:color="auto" w:fill="FFFFFF"/>
        </w:rPr>
      </w:pPr>
      <w:r w:rsidRPr="005535E3">
        <w:rPr>
          <w:rFonts w:ascii="標楷體" w:eastAsia="標楷體" w:hAnsi="標楷體" w:cs="Arial" w:hint="eastAsia"/>
          <w:b/>
          <w:color w:val="000000"/>
          <w:szCs w:val="24"/>
          <w:shd w:val="clear" w:color="auto" w:fill="FFFFFF"/>
        </w:rPr>
        <w:t>五、系統可行性分析</w:t>
      </w:r>
    </w:p>
    <w:p w14:paraId="6D45553B" w14:textId="3AD65428" w:rsidR="00417BE2" w:rsidRPr="00BF4ECB" w:rsidRDefault="005C6DCC" w:rsidP="00BF4ECB">
      <w:pPr>
        <w:pStyle w:val="Web"/>
        <w:spacing w:before="0" w:beforeAutospacing="0" w:after="180" w:afterAutospacing="0"/>
        <w:ind w:right="139"/>
        <w:rPr>
          <w:rFonts w:ascii="標楷體" w:eastAsia="標楷體" w:hAnsi="標楷體"/>
        </w:rPr>
      </w:pPr>
      <w:r>
        <w:rPr>
          <w:rFonts w:ascii="標楷體" w:eastAsia="標楷體" w:hAnsi="標楷體" w:hint="eastAsia"/>
        </w:rPr>
        <w:t>1. 系統開發可行性</w:t>
      </w:r>
    </w:p>
    <w:tbl>
      <w:tblPr>
        <w:tblW w:w="0" w:type="auto"/>
        <w:tblLook w:val="04A0" w:firstRow="1" w:lastRow="0" w:firstColumn="1" w:lastColumn="0" w:noHBand="0" w:noVBand="1"/>
      </w:tblPr>
      <w:tblGrid>
        <w:gridCol w:w="8362"/>
      </w:tblGrid>
      <w:tr w:rsidR="005C6DCC" w14:paraId="570D8E09" w14:textId="77777777" w:rsidTr="00BF4ECB">
        <w:tc>
          <w:tcPr>
            <w:tcW w:w="8362" w:type="dxa"/>
            <w:shd w:val="clear" w:color="auto" w:fill="auto"/>
          </w:tcPr>
          <w:p w14:paraId="4DE7F778" w14:textId="02B9BE23" w:rsidR="005C6DCC" w:rsidRDefault="005C6DCC" w:rsidP="005C6DCC">
            <w:pPr>
              <w:spacing w:after="180"/>
              <w:ind w:leftChars="0" w:left="0" w:right="139"/>
              <w:jc w:val="center"/>
              <w:rPr>
                <w:rFonts w:ascii="標楷體" w:eastAsia="標楷體" w:hAnsi="標楷體" w:cs="Arial"/>
                <w:color w:val="000000"/>
                <w:szCs w:val="24"/>
                <w:shd w:val="clear" w:color="auto" w:fill="FFFFFF"/>
              </w:rPr>
            </w:pPr>
            <w:r w:rsidRPr="00FA1EE7">
              <w:rPr>
                <w:rFonts w:ascii="標楷體" w:eastAsia="標楷體" w:hAnsi="標楷體" w:hint="eastAsia"/>
              </w:rPr>
              <w:t>技術層面</w:t>
            </w:r>
          </w:p>
        </w:tc>
      </w:tr>
      <w:tr w:rsidR="005C6DCC" w14:paraId="5820AA86" w14:textId="77777777" w:rsidTr="00BF4ECB">
        <w:tc>
          <w:tcPr>
            <w:tcW w:w="8362" w:type="dxa"/>
            <w:tcBorders>
              <w:bottom w:val="double" w:sz="4" w:space="0" w:color="auto"/>
            </w:tcBorders>
            <w:shd w:val="clear" w:color="auto" w:fill="auto"/>
          </w:tcPr>
          <w:p w14:paraId="3E0EC823" w14:textId="2327CDDD" w:rsidR="005C6DCC" w:rsidRPr="005C6DCC" w:rsidRDefault="005C6DCC" w:rsidP="00BF4ECB">
            <w:pPr>
              <w:spacing w:after="180"/>
              <w:ind w:leftChars="0" w:left="0" w:right="139"/>
              <w:jc w:val="both"/>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 xml:space="preserve">    </w:t>
            </w:r>
            <w:r w:rsidRPr="005C6DCC">
              <w:rPr>
                <w:rFonts w:ascii="標楷體" w:eastAsia="標楷體" w:hAnsi="標楷體" w:cs="Arial" w:hint="eastAsia"/>
                <w:color w:val="000000"/>
                <w:szCs w:val="24"/>
                <w:shd w:val="clear" w:color="auto" w:fill="FFFFFF"/>
              </w:rPr>
              <w:t>透過現有的手機APP</w:t>
            </w:r>
            <w:r>
              <w:rPr>
                <w:rFonts w:ascii="標楷體" w:eastAsia="標楷體" w:hAnsi="標楷體" w:cs="Arial" w:hint="eastAsia"/>
                <w:color w:val="000000"/>
                <w:szCs w:val="24"/>
                <w:shd w:val="clear" w:color="auto" w:fill="FFFFFF"/>
              </w:rPr>
              <w:t>開發環境</w:t>
            </w:r>
            <w:proofErr w:type="gramStart"/>
            <w:r>
              <w:rPr>
                <w:rFonts w:ascii="標楷體" w:eastAsia="標楷體" w:hAnsi="標楷體" w:cs="Arial" w:hint="eastAsia"/>
                <w:color w:val="000000"/>
                <w:szCs w:val="24"/>
                <w:shd w:val="clear" w:color="auto" w:fill="FFFFFF"/>
              </w:rPr>
              <w:t>與</w:t>
            </w:r>
            <w:r w:rsidRPr="005C6DCC">
              <w:rPr>
                <w:rFonts w:ascii="標楷體" w:eastAsia="標楷體" w:hAnsi="標楷體" w:cs="Arial" w:hint="eastAsia"/>
                <w:color w:val="000000"/>
                <w:szCs w:val="24"/>
                <w:shd w:val="clear" w:color="auto" w:fill="FFFFFF"/>
              </w:rPr>
              <w:t>線上後</w:t>
            </w:r>
            <w:proofErr w:type="gramEnd"/>
            <w:r w:rsidRPr="005C6DCC">
              <w:rPr>
                <w:rFonts w:ascii="標楷體" w:eastAsia="標楷體" w:hAnsi="標楷體" w:cs="Arial" w:hint="eastAsia"/>
                <w:color w:val="000000"/>
                <w:szCs w:val="24"/>
                <w:shd w:val="clear" w:color="auto" w:fill="FFFFFF"/>
              </w:rPr>
              <w:t>台服務API可以達成，使用現有的軟體進行資料處理，經由大數據處理程序給予正確性高的建議，而經由與</w:t>
            </w:r>
            <w:proofErr w:type="gramStart"/>
            <w:r w:rsidRPr="005C6DCC">
              <w:rPr>
                <w:rFonts w:ascii="標楷體" w:eastAsia="標楷體" w:hAnsi="標楷體" w:cs="Arial" w:hint="eastAsia"/>
                <w:color w:val="000000"/>
                <w:szCs w:val="24"/>
                <w:shd w:val="clear" w:color="auto" w:fill="FFFFFF"/>
              </w:rPr>
              <w:t>長青者的</w:t>
            </w:r>
            <w:proofErr w:type="gramEnd"/>
            <w:r w:rsidRPr="005C6DCC">
              <w:rPr>
                <w:rFonts w:ascii="標楷體" w:eastAsia="標楷體" w:hAnsi="標楷體" w:cs="Arial" w:hint="eastAsia"/>
                <w:color w:val="000000"/>
                <w:szCs w:val="24"/>
                <w:shd w:val="clear" w:color="auto" w:fill="FFFFFF"/>
              </w:rPr>
              <w:t>談話中得知大部分的人依然使用Android的設備居多，手機部分將以Android的平台進行開發，而後台的部分則以PHP進行資料的收發與處理，而資料庫使用已開發好的MySQL與伺服器端進行連結，而資料的傳輸以JSON的格式進行儲存，並以應用層協定HTTP實作客戶端與伺服端的資料傳輸。</w:t>
            </w:r>
          </w:p>
        </w:tc>
      </w:tr>
      <w:tr w:rsidR="005C6DCC" w14:paraId="00C8F684" w14:textId="77777777" w:rsidTr="00BF4ECB">
        <w:tc>
          <w:tcPr>
            <w:tcW w:w="8362" w:type="dxa"/>
            <w:tcBorders>
              <w:top w:val="double" w:sz="4" w:space="0" w:color="auto"/>
            </w:tcBorders>
            <w:shd w:val="clear" w:color="auto" w:fill="auto"/>
          </w:tcPr>
          <w:p w14:paraId="783ABF47" w14:textId="00AA948F" w:rsidR="005C6DCC" w:rsidRDefault="005C6DCC" w:rsidP="005C6DCC">
            <w:pPr>
              <w:spacing w:after="180"/>
              <w:ind w:leftChars="0" w:left="0" w:right="139"/>
              <w:jc w:val="center"/>
              <w:rPr>
                <w:rFonts w:ascii="標楷體" w:eastAsia="標楷體" w:hAnsi="標楷體" w:cs="Arial"/>
                <w:color w:val="000000"/>
                <w:szCs w:val="24"/>
                <w:shd w:val="clear" w:color="auto" w:fill="FFFFFF"/>
              </w:rPr>
            </w:pPr>
            <w:r w:rsidRPr="00FA1EE7">
              <w:rPr>
                <w:rFonts w:ascii="標楷體" w:eastAsia="標楷體" w:hAnsi="標楷體" w:hint="eastAsia"/>
              </w:rPr>
              <w:t>操作層面</w:t>
            </w:r>
          </w:p>
        </w:tc>
      </w:tr>
      <w:tr w:rsidR="005C6DCC" w14:paraId="4C962E04" w14:textId="77777777" w:rsidTr="00BF4ECB">
        <w:tc>
          <w:tcPr>
            <w:tcW w:w="8362" w:type="dxa"/>
            <w:tcBorders>
              <w:bottom w:val="double" w:sz="4" w:space="0" w:color="auto"/>
            </w:tcBorders>
            <w:shd w:val="clear" w:color="auto" w:fill="auto"/>
          </w:tcPr>
          <w:p w14:paraId="38A5D2D6" w14:textId="609A3C6E" w:rsidR="005C6DCC" w:rsidRPr="005C6DCC" w:rsidRDefault="005C6DCC" w:rsidP="00BF4ECB">
            <w:pPr>
              <w:spacing w:after="180"/>
              <w:ind w:leftChars="0" w:left="0" w:right="139"/>
              <w:jc w:val="both"/>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 xml:space="preserve">    </w:t>
            </w:r>
            <w:r w:rsidRPr="005C6DCC">
              <w:rPr>
                <w:rFonts w:ascii="標楷體" w:eastAsia="標楷體" w:hAnsi="標楷體" w:cs="Arial" w:hint="eastAsia"/>
                <w:color w:val="000000"/>
                <w:szCs w:val="24"/>
                <w:shd w:val="clear" w:color="auto" w:fill="FFFFFF"/>
              </w:rPr>
              <w:t>我們顧及使用族群為年長者，對於較窄的使用頁面不容易適應，為了減少</w:t>
            </w:r>
            <w:proofErr w:type="gramStart"/>
            <w:r w:rsidRPr="005C6DCC">
              <w:rPr>
                <w:rFonts w:ascii="標楷體" w:eastAsia="標楷體" w:hAnsi="標楷體" w:cs="Arial" w:hint="eastAsia"/>
                <w:color w:val="000000"/>
                <w:szCs w:val="24"/>
                <w:shd w:val="clear" w:color="auto" w:fill="FFFFFF"/>
              </w:rPr>
              <w:t>長青者對於</w:t>
            </w:r>
            <w:proofErr w:type="gramEnd"/>
            <w:r w:rsidRPr="005C6DCC">
              <w:rPr>
                <w:rFonts w:ascii="標楷體" w:eastAsia="標楷體" w:hAnsi="標楷體" w:cs="Arial" w:hint="eastAsia"/>
                <w:color w:val="000000"/>
                <w:szCs w:val="24"/>
                <w:shd w:val="clear" w:color="auto" w:fill="FFFFFF"/>
              </w:rPr>
              <w:t>使用體驗不佳而打退堂鼓，介面設計都將字和圖片放大，在介面設計的部分會進行多方的資料自動蒐集及問卷滿意度，了解</w:t>
            </w:r>
            <w:proofErr w:type="gramStart"/>
            <w:r w:rsidRPr="005C6DCC">
              <w:rPr>
                <w:rFonts w:ascii="標楷體" w:eastAsia="標楷體" w:hAnsi="標楷體" w:cs="Arial" w:hint="eastAsia"/>
                <w:color w:val="000000"/>
                <w:szCs w:val="24"/>
                <w:shd w:val="clear" w:color="auto" w:fill="FFFFFF"/>
              </w:rPr>
              <w:t>長青者對於</w:t>
            </w:r>
            <w:proofErr w:type="gramEnd"/>
            <w:r w:rsidRPr="005C6DCC">
              <w:rPr>
                <w:rFonts w:ascii="標楷體" w:eastAsia="標楷體" w:hAnsi="標楷體" w:cs="Arial" w:hint="eastAsia"/>
                <w:color w:val="000000"/>
                <w:szCs w:val="24"/>
                <w:shd w:val="clear" w:color="auto" w:fill="FFFFFF"/>
              </w:rPr>
              <w:t>使用介面的習慣，方便他們操作。</w:t>
            </w:r>
          </w:p>
        </w:tc>
      </w:tr>
      <w:tr w:rsidR="005C6DCC" w14:paraId="406EA51E" w14:textId="77777777" w:rsidTr="00BF4ECB">
        <w:tc>
          <w:tcPr>
            <w:tcW w:w="8362" w:type="dxa"/>
            <w:tcBorders>
              <w:top w:val="double" w:sz="4" w:space="0" w:color="auto"/>
            </w:tcBorders>
            <w:shd w:val="clear" w:color="auto" w:fill="auto"/>
          </w:tcPr>
          <w:p w14:paraId="38701F54" w14:textId="610DC882" w:rsidR="005C6DCC" w:rsidRDefault="005C6DCC" w:rsidP="00BF4ECB">
            <w:pPr>
              <w:spacing w:after="180"/>
              <w:ind w:leftChars="0" w:left="0" w:right="139"/>
              <w:jc w:val="center"/>
              <w:rPr>
                <w:rFonts w:ascii="標楷體" w:eastAsia="標楷體" w:hAnsi="標楷體" w:cs="Arial"/>
                <w:color w:val="000000"/>
                <w:szCs w:val="24"/>
                <w:shd w:val="clear" w:color="auto" w:fill="FFFFFF"/>
              </w:rPr>
            </w:pPr>
            <w:r w:rsidRPr="00FA1EE7">
              <w:rPr>
                <w:rFonts w:ascii="標楷體" w:eastAsia="標楷體" w:hAnsi="標楷體" w:hint="eastAsia"/>
              </w:rPr>
              <w:t>執行層面</w:t>
            </w:r>
          </w:p>
        </w:tc>
      </w:tr>
      <w:tr w:rsidR="005C6DCC" w14:paraId="66CBF718" w14:textId="77777777" w:rsidTr="00BF4ECB">
        <w:tc>
          <w:tcPr>
            <w:tcW w:w="8362" w:type="dxa"/>
            <w:shd w:val="clear" w:color="auto" w:fill="auto"/>
          </w:tcPr>
          <w:p w14:paraId="6FC1544D" w14:textId="7E303BEC" w:rsidR="005C6DCC" w:rsidRPr="005C6DCC" w:rsidRDefault="005C6DCC" w:rsidP="00BF4ECB">
            <w:pPr>
              <w:spacing w:after="180"/>
              <w:ind w:leftChars="0" w:left="0" w:right="139"/>
              <w:jc w:val="both"/>
              <w:rPr>
                <w:rFonts w:ascii="標楷體" w:eastAsia="標楷體" w:hAnsi="標楷體" w:cs="Arial"/>
                <w:color w:val="000000"/>
                <w:szCs w:val="24"/>
                <w:shd w:val="clear" w:color="auto" w:fill="FFFFFF"/>
              </w:rPr>
            </w:pPr>
            <w:r>
              <w:rPr>
                <w:rFonts w:ascii="標楷體" w:eastAsia="標楷體" w:hAnsi="標楷體" w:cs="Arial" w:hint="eastAsia"/>
                <w:color w:val="000000"/>
                <w:szCs w:val="24"/>
                <w:shd w:val="clear" w:color="auto" w:fill="FFFFFF"/>
              </w:rPr>
              <w:t xml:space="preserve">    </w:t>
            </w:r>
            <w:r w:rsidRPr="00BF4ECB">
              <w:rPr>
                <w:rFonts w:ascii="標楷體" w:eastAsia="標楷體" w:hAnsi="標楷體" w:cs="Arial" w:hint="eastAsia"/>
                <w:color w:val="000000"/>
                <w:szCs w:val="24"/>
                <w:shd w:val="clear" w:color="auto" w:fill="FFFFFF"/>
              </w:rPr>
              <w:t>以商家合作對於</w:t>
            </w:r>
            <w:proofErr w:type="gramStart"/>
            <w:r w:rsidRPr="00BF4ECB">
              <w:rPr>
                <w:rFonts w:ascii="標楷體" w:eastAsia="標楷體" w:hAnsi="標楷體" w:cs="Arial" w:hint="eastAsia"/>
                <w:color w:val="000000"/>
                <w:szCs w:val="24"/>
                <w:shd w:val="clear" w:color="auto" w:fill="FFFFFF"/>
              </w:rPr>
              <w:t>長青者而言</w:t>
            </w:r>
            <w:proofErr w:type="gramEnd"/>
            <w:r w:rsidRPr="00BF4ECB">
              <w:rPr>
                <w:rFonts w:ascii="標楷體" w:eastAsia="標楷體" w:hAnsi="標楷體" w:cs="Arial" w:hint="eastAsia"/>
                <w:color w:val="000000"/>
                <w:szCs w:val="24"/>
                <w:shd w:val="clear" w:color="auto" w:fill="FFFFFF"/>
              </w:rPr>
              <w:t>，為了增加仍然有體力的</w:t>
            </w:r>
            <w:proofErr w:type="gramStart"/>
            <w:r w:rsidRPr="00BF4ECB">
              <w:rPr>
                <w:rFonts w:ascii="標楷體" w:eastAsia="標楷體" w:hAnsi="標楷體" w:cs="Arial" w:hint="eastAsia"/>
                <w:color w:val="000000"/>
                <w:szCs w:val="24"/>
                <w:shd w:val="clear" w:color="auto" w:fill="FFFFFF"/>
              </w:rPr>
              <w:t>長青者在</w:t>
            </w:r>
            <w:proofErr w:type="gramEnd"/>
            <w:r w:rsidRPr="00BF4ECB">
              <w:rPr>
                <w:rFonts w:ascii="標楷體" w:eastAsia="標楷體" w:hAnsi="標楷體" w:cs="Arial" w:hint="eastAsia"/>
                <w:color w:val="000000"/>
                <w:szCs w:val="24"/>
                <w:shd w:val="clear" w:color="auto" w:fill="FFFFFF"/>
              </w:rPr>
              <w:t>一個旅遊地點可以四處走走，而非只有在交通停站長時間駐足，因此會向附近商家溝通合作，提供一些促進長</w:t>
            </w:r>
            <w:proofErr w:type="gramStart"/>
            <w:r w:rsidRPr="00BF4ECB">
              <w:rPr>
                <w:rFonts w:ascii="標楷體" w:eastAsia="標楷體" w:hAnsi="標楷體" w:cs="Arial" w:hint="eastAsia"/>
                <w:color w:val="000000"/>
                <w:szCs w:val="24"/>
                <w:shd w:val="clear" w:color="auto" w:fill="FFFFFF"/>
              </w:rPr>
              <w:t>青者遊</w:t>
            </w:r>
            <w:proofErr w:type="gramEnd"/>
            <w:r w:rsidRPr="00BF4ECB">
              <w:rPr>
                <w:rFonts w:ascii="標楷體" w:eastAsia="標楷體" w:hAnsi="標楷體" w:cs="Arial" w:hint="eastAsia"/>
                <w:color w:val="000000"/>
                <w:szCs w:val="24"/>
                <w:shd w:val="clear" w:color="auto" w:fill="FFFFFF"/>
              </w:rPr>
              <w:t>走意願的小禮品或是商品折扣，讓他們抱持期待的心情在一個地點探索；而對於商家本身來說，系統會提醒使用者附近所有合作的商家，若系統後續有廣告的內容增設，則優先以有共同合作的商家來進行宣傳與行銷。而對於系統開發層面，目前Android的使用人數為</w:t>
            </w:r>
            <w:proofErr w:type="gramStart"/>
            <w:r w:rsidRPr="00BF4ECB">
              <w:rPr>
                <w:rFonts w:ascii="標楷體" w:eastAsia="標楷體" w:hAnsi="標楷體" w:cs="Arial" w:hint="eastAsia"/>
                <w:color w:val="000000"/>
                <w:szCs w:val="24"/>
                <w:shd w:val="clear" w:color="auto" w:fill="FFFFFF"/>
              </w:rPr>
              <w:t>大宗，</w:t>
            </w:r>
            <w:proofErr w:type="gramEnd"/>
            <w:r w:rsidRPr="00BF4ECB">
              <w:rPr>
                <w:rFonts w:ascii="標楷體" w:eastAsia="標楷體" w:hAnsi="標楷體" w:cs="Arial" w:hint="eastAsia"/>
                <w:color w:val="000000"/>
                <w:szCs w:val="24"/>
                <w:shd w:val="clear" w:color="auto" w:fill="FFFFFF"/>
              </w:rPr>
              <w:t>因此開發環境以Android平台為主，而行程的內容因時而變，隨著時間與觀察所蒐集分析的資訊增加，會對系統做定期更新，運用WEKA等數據相關處理軟體進行因時間而有所改變的資料，並剔除過時或有勘誤的資訊，讓</w:t>
            </w:r>
            <w:proofErr w:type="gramStart"/>
            <w:r w:rsidRPr="00BF4ECB">
              <w:rPr>
                <w:rFonts w:ascii="標楷體" w:eastAsia="標楷體" w:hAnsi="標楷體" w:cs="Arial" w:hint="eastAsia"/>
                <w:color w:val="000000"/>
                <w:szCs w:val="24"/>
                <w:shd w:val="clear" w:color="auto" w:fill="FFFFFF"/>
              </w:rPr>
              <w:t>長青者接受</w:t>
            </w:r>
            <w:proofErr w:type="gramEnd"/>
            <w:r w:rsidRPr="00BF4ECB">
              <w:rPr>
                <w:rFonts w:ascii="標楷體" w:eastAsia="標楷體" w:hAnsi="標楷體" w:cs="Arial" w:hint="eastAsia"/>
                <w:color w:val="000000"/>
                <w:szCs w:val="24"/>
                <w:shd w:val="clear" w:color="auto" w:fill="FFFFFF"/>
              </w:rPr>
              <w:t>的資訊誤差降到最低,使後台能提供使用者更詳細的資訊與系統的維護服務。</w:t>
            </w:r>
          </w:p>
        </w:tc>
      </w:tr>
    </w:tbl>
    <w:p w14:paraId="47D4703D" w14:textId="5920DC6A" w:rsidR="00BF4ECB" w:rsidRDefault="00BF4ECB" w:rsidP="0061537B">
      <w:pPr>
        <w:spacing w:after="180" w:line="240" w:lineRule="auto"/>
        <w:ind w:leftChars="0" w:left="0" w:right="139"/>
        <w:rPr>
          <w:rFonts w:ascii="標楷體" w:eastAsia="標楷體" w:hAnsi="標楷體" w:cs="Arial"/>
          <w:color w:val="000000"/>
          <w:szCs w:val="24"/>
          <w:shd w:val="clear" w:color="auto" w:fill="FFFFFF"/>
        </w:rPr>
      </w:pPr>
    </w:p>
    <w:p w14:paraId="1C23C8B2" w14:textId="77777777" w:rsidR="00BF4ECB" w:rsidRDefault="00BF4ECB" w:rsidP="005535E3">
      <w:pPr>
        <w:pStyle w:val="2"/>
        <w:spacing w:line="240" w:lineRule="auto"/>
        <w:rPr>
          <w:b w:val="0"/>
          <w:sz w:val="24"/>
          <w:szCs w:val="24"/>
        </w:rPr>
      </w:pPr>
    </w:p>
    <w:p w14:paraId="073AC7EB" w14:textId="77777777" w:rsidR="00BF4ECB" w:rsidRDefault="00BF4ECB" w:rsidP="005535E3">
      <w:pPr>
        <w:pStyle w:val="2"/>
        <w:spacing w:line="240" w:lineRule="auto"/>
        <w:rPr>
          <w:b w:val="0"/>
          <w:sz w:val="24"/>
          <w:szCs w:val="24"/>
        </w:rPr>
      </w:pPr>
    </w:p>
    <w:p w14:paraId="51937DFD" w14:textId="77777777" w:rsidR="00BF4ECB" w:rsidRDefault="00BF4ECB" w:rsidP="005535E3">
      <w:pPr>
        <w:pStyle w:val="2"/>
        <w:spacing w:line="240" w:lineRule="auto"/>
        <w:rPr>
          <w:b w:val="0"/>
          <w:sz w:val="24"/>
          <w:szCs w:val="24"/>
        </w:rPr>
      </w:pPr>
    </w:p>
    <w:p w14:paraId="041A2A26" w14:textId="77777777" w:rsidR="00BF4ECB" w:rsidRDefault="00BF4ECB" w:rsidP="005535E3">
      <w:pPr>
        <w:pStyle w:val="2"/>
        <w:spacing w:line="240" w:lineRule="auto"/>
        <w:rPr>
          <w:b w:val="0"/>
          <w:sz w:val="24"/>
          <w:szCs w:val="24"/>
        </w:rPr>
      </w:pPr>
    </w:p>
    <w:p w14:paraId="17E3AA41" w14:textId="3F4CE5D6" w:rsidR="005535E3" w:rsidRPr="00E82381" w:rsidRDefault="005C6DCC" w:rsidP="005535E3">
      <w:pPr>
        <w:pStyle w:val="2"/>
        <w:spacing w:line="240" w:lineRule="auto"/>
        <w:rPr>
          <w:b w:val="0"/>
          <w:sz w:val="24"/>
          <w:szCs w:val="24"/>
        </w:rPr>
      </w:pPr>
      <w:r>
        <w:rPr>
          <w:rFonts w:hint="eastAsia"/>
          <w:b w:val="0"/>
          <w:sz w:val="24"/>
          <w:szCs w:val="24"/>
        </w:rPr>
        <w:t>2</w:t>
      </w:r>
      <w:r w:rsidR="005535E3">
        <w:rPr>
          <w:rFonts w:hint="eastAsia"/>
          <w:b w:val="0"/>
          <w:sz w:val="24"/>
          <w:szCs w:val="24"/>
        </w:rPr>
        <w:t xml:space="preserve">. </w:t>
      </w:r>
      <w:r w:rsidR="005535E3" w:rsidRPr="00E82381">
        <w:rPr>
          <w:rFonts w:hint="eastAsia"/>
          <w:b w:val="0"/>
          <w:sz w:val="24"/>
          <w:szCs w:val="24"/>
        </w:rPr>
        <w:t>技術需求</w:t>
      </w:r>
      <w:r w:rsidR="005535E3">
        <w:rPr>
          <w:rFonts w:hint="eastAsia"/>
          <w:b w:val="0"/>
          <w:sz w:val="24"/>
          <w:szCs w:val="24"/>
        </w:rPr>
        <w:t>：</w:t>
      </w:r>
    </w:p>
    <w:tbl>
      <w:tblPr>
        <w:tblW w:w="0" w:type="auto"/>
        <w:tblLook w:val="04A0" w:firstRow="1" w:lastRow="0" w:firstColumn="1" w:lastColumn="0" w:noHBand="0" w:noVBand="1"/>
      </w:tblPr>
      <w:tblGrid>
        <w:gridCol w:w="4010"/>
        <w:gridCol w:w="4032"/>
      </w:tblGrid>
      <w:tr w:rsidR="005535E3" w:rsidRPr="00FA1EE7" w14:paraId="7D4271BD" w14:textId="77777777" w:rsidTr="009856F5">
        <w:tc>
          <w:tcPr>
            <w:tcW w:w="4010" w:type="dxa"/>
          </w:tcPr>
          <w:p w14:paraId="14072FCC"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作業項目</w:t>
            </w:r>
          </w:p>
        </w:tc>
        <w:tc>
          <w:tcPr>
            <w:tcW w:w="4032" w:type="dxa"/>
          </w:tcPr>
          <w:p w14:paraId="72C150B7"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開發環境</w:t>
            </w:r>
          </w:p>
        </w:tc>
      </w:tr>
      <w:tr w:rsidR="005535E3" w:rsidRPr="00FA1EE7" w14:paraId="3EE2EF40" w14:textId="77777777" w:rsidTr="009856F5">
        <w:tc>
          <w:tcPr>
            <w:tcW w:w="4010" w:type="dxa"/>
          </w:tcPr>
          <w:p w14:paraId="79126A33"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使用者登入</w:t>
            </w:r>
          </w:p>
        </w:tc>
        <w:tc>
          <w:tcPr>
            <w:tcW w:w="4032" w:type="dxa"/>
          </w:tcPr>
          <w:p w14:paraId="5281212F"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Java, XML, PHP, MySQL</w:t>
            </w:r>
          </w:p>
        </w:tc>
      </w:tr>
      <w:tr w:rsidR="005535E3" w:rsidRPr="00FA1EE7" w14:paraId="48083943" w14:textId="77777777" w:rsidTr="009856F5">
        <w:tc>
          <w:tcPr>
            <w:tcW w:w="4010" w:type="dxa"/>
          </w:tcPr>
          <w:p w14:paraId="230148A9"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主頁</w:t>
            </w:r>
          </w:p>
        </w:tc>
        <w:tc>
          <w:tcPr>
            <w:tcW w:w="4032" w:type="dxa"/>
          </w:tcPr>
          <w:p w14:paraId="034D5024"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Java, XML</w:t>
            </w:r>
          </w:p>
        </w:tc>
      </w:tr>
      <w:tr w:rsidR="005535E3" w:rsidRPr="00FA1EE7" w14:paraId="15FB4BF7" w14:textId="77777777" w:rsidTr="009856F5">
        <w:tc>
          <w:tcPr>
            <w:tcW w:w="4010" w:type="dxa"/>
          </w:tcPr>
          <w:p w14:paraId="7E89A46B"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選擇現有行程</w:t>
            </w:r>
          </w:p>
        </w:tc>
        <w:tc>
          <w:tcPr>
            <w:tcW w:w="4032" w:type="dxa"/>
          </w:tcPr>
          <w:p w14:paraId="01758EFE"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Java, XML, PHP, MySQL</w:t>
            </w:r>
          </w:p>
        </w:tc>
      </w:tr>
      <w:tr w:rsidR="005535E3" w:rsidRPr="00FA1EE7" w14:paraId="3E53933A" w14:textId="77777777" w:rsidTr="009856F5">
        <w:tc>
          <w:tcPr>
            <w:tcW w:w="4010" w:type="dxa"/>
          </w:tcPr>
          <w:p w14:paraId="649E0438"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開始我的行程</w:t>
            </w:r>
          </w:p>
        </w:tc>
        <w:tc>
          <w:tcPr>
            <w:tcW w:w="4032" w:type="dxa"/>
          </w:tcPr>
          <w:p w14:paraId="1D14B43F"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Java, XML</w:t>
            </w:r>
          </w:p>
        </w:tc>
      </w:tr>
      <w:tr w:rsidR="005535E3" w:rsidRPr="00FA1EE7" w14:paraId="6F37FAD1" w14:textId="77777777" w:rsidTr="009856F5">
        <w:tc>
          <w:tcPr>
            <w:tcW w:w="4010" w:type="dxa"/>
          </w:tcPr>
          <w:p w14:paraId="2743F6B5"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重新規劃建議</w:t>
            </w:r>
          </w:p>
        </w:tc>
        <w:tc>
          <w:tcPr>
            <w:tcW w:w="4032" w:type="dxa"/>
          </w:tcPr>
          <w:p w14:paraId="755C4109"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PHP, Java</w:t>
            </w:r>
          </w:p>
        </w:tc>
      </w:tr>
      <w:tr w:rsidR="005535E3" w:rsidRPr="00FA1EE7" w14:paraId="3A22097C" w14:textId="77777777" w:rsidTr="009856F5">
        <w:tc>
          <w:tcPr>
            <w:tcW w:w="4010" w:type="dxa"/>
          </w:tcPr>
          <w:p w14:paraId="519E0A34"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求助</w:t>
            </w:r>
          </w:p>
        </w:tc>
        <w:tc>
          <w:tcPr>
            <w:tcW w:w="4032" w:type="dxa"/>
          </w:tcPr>
          <w:p w14:paraId="36FA447C" w14:textId="77777777" w:rsidR="005535E3" w:rsidRPr="00FA1EE7" w:rsidRDefault="005535E3" w:rsidP="008C4F7E">
            <w:pPr>
              <w:spacing w:after="180"/>
              <w:ind w:leftChars="0" w:left="0" w:right="139"/>
              <w:rPr>
                <w:rFonts w:ascii="標楷體" w:eastAsia="標楷體" w:hAnsi="標楷體"/>
                <w:szCs w:val="24"/>
              </w:rPr>
            </w:pPr>
            <w:r w:rsidRPr="00FA1EE7">
              <w:rPr>
                <w:rFonts w:ascii="標楷體" w:eastAsia="標楷體" w:hAnsi="標楷體" w:hint="eastAsia"/>
                <w:szCs w:val="24"/>
              </w:rPr>
              <w:t>Java, XML, PHP, MySQL</w:t>
            </w:r>
          </w:p>
        </w:tc>
      </w:tr>
    </w:tbl>
    <w:p w14:paraId="1D824F2C" w14:textId="6B7A7601" w:rsidR="005535E3" w:rsidRDefault="005535E3" w:rsidP="0061537B">
      <w:pPr>
        <w:spacing w:after="180" w:line="240" w:lineRule="auto"/>
        <w:ind w:leftChars="0" w:left="0" w:right="139"/>
        <w:rPr>
          <w:rFonts w:ascii="標楷體" w:eastAsia="標楷體" w:hAnsi="標楷體" w:cs="Arial"/>
          <w:color w:val="000000"/>
          <w:szCs w:val="24"/>
          <w:shd w:val="clear" w:color="auto" w:fill="FFFFFF"/>
        </w:rPr>
      </w:pPr>
    </w:p>
    <w:p w14:paraId="2B240D4C" w14:textId="77777777" w:rsidR="0061537B" w:rsidRPr="0061537B" w:rsidRDefault="005535E3" w:rsidP="0061537B">
      <w:pPr>
        <w:spacing w:after="180" w:line="240" w:lineRule="auto"/>
        <w:ind w:leftChars="0" w:left="0" w:right="139"/>
        <w:rPr>
          <w:rFonts w:ascii="標楷體" w:eastAsia="標楷體" w:hAnsi="標楷體" w:cs="Arial"/>
          <w:b/>
          <w:color w:val="000000"/>
          <w:szCs w:val="24"/>
          <w:shd w:val="clear" w:color="auto" w:fill="FFFFFF"/>
        </w:rPr>
      </w:pPr>
      <w:r>
        <w:rPr>
          <w:rFonts w:ascii="標楷體" w:eastAsia="標楷體" w:hAnsi="標楷體" w:cs="Arial" w:hint="eastAsia"/>
          <w:b/>
          <w:color w:val="000000"/>
          <w:szCs w:val="24"/>
          <w:shd w:val="clear" w:color="auto" w:fill="FFFFFF"/>
        </w:rPr>
        <w:t>六</w:t>
      </w:r>
      <w:r w:rsidR="0061537B" w:rsidRPr="0061537B">
        <w:rPr>
          <w:rFonts w:ascii="標楷體" w:eastAsia="標楷體" w:hAnsi="標楷體" w:cs="Arial" w:hint="eastAsia"/>
          <w:b/>
          <w:color w:val="000000"/>
          <w:szCs w:val="24"/>
          <w:shd w:val="clear" w:color="auto" w:fill="FFFFFF"/>
        </w:rPr>
        <w:t>、策略可行性分析</w:t>
      </w:r>
    </w:p>
    <w:p w14:paraId="211EECEF" w14:textId="77777777" w:rsidR="00AF72AD" w:rsidRP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61537B">
        <w:rPr>
          <w:rFonts w:ascii="標楷體" w:eastAsia="標楷體" w:hAnsi="標楷體" w:cs="Arial" w:hint="eastAsia"/>
          <w:b/>
          <w:color w:val="000000"/>
          <w:szCs w:val="24"/>
          <w:shd w:val="clear" w:color="auto" w:fill="FFFFFF"/>
        </w:rPr>
        <w:t>(</w:t>
      </w:r>
      <w:proofErr w:type="gramStart"/>
      <w:r w:rsidRPr="0061537B">
        <w:rPr>
          <w:rFonts w:ascii="標楷體" w:eastAsia="標楷體" w:hAnsi="標楷體" w:cs="Arial" w:hint="eastAsia"/>
          <w:b/>
          <w:color w:val="000000"/>
          <w:szCs w:val="24"/>
          <w:shd w:val="clear" w:color="auto" w:fill="FFFFFF"/>
        </w:rPr>
        <w:t>一</w:t>
      </w:r>
      <w:proofErr w:type="gramEnd"/>
      <w:r w:rsidRPr="0061537B">
        <w:rPr>
          <w:rFonts w:ascii="標楷體" w:eastAsia="標楷體" w:hAnsi="標楷體" w:cs="Arial" w:hint="eastAsia"/>
          <w:b/>
          <w:color w:val="000000"/>
          <w:szCs w:val="24"/>
          <w:shd w:val="clear" w:color="auto" w:fill="FFFFFF"/>
        </w:rPr>
        <w:t>)SWOT分析</w:t>
      </w:r>
    </w:p>
    <w:p w14:paraId="2F2EEA46" w14:textId="0A1B06B1" w:rsidR="00BF4ECB" w:rsidRDefault="0052560C" w:rsidP="00BF4ECB">
      <w:pPr>
        <w:pStyle w:val="Web"/>
        <w:spacing w:before="0" w:beforeAutospacing="0" w:after="180" w:afterAutospacing="0"/>
        <w:ind w:right="140" w:firstLine="480"/>
        <w:rPr>
          <w:rFonts w:ascii="標楷體" w:eastAsia="標楷體" w:hAnsi="標楷體"/>
        </w:rPr>
      </w:pPr>
      <w:r>
        <w:rPr>
          <w:rFonts w:ascii="標楷體" w:eastAsia="標楷體" w:hAnsi="標楷體" w:hint="eastAsia"/>
          <w:noProof/>
        </w:rPr>
        <w:drawing>
          <wp:anchor distT="0" distB="0" distL="114300" distR="114300" simplePos="0" relativeHeight="251660288" behindDoc="1" locked="0" layoutInCell="1" allowOverlap="1" wp14:anchorId="5EE2FBAB" wp14:editId="7D072955">
            <wp:simplePos x="0" y="0"/>
            <wp:positionH relativeFrom="column">
              <wp:posOffset>-485775</wp:posOffset>
            </wp:positionH>
            <wp:positionV relativeFrom="paragraph">
              <wp:posOffset>770255</wp:posOffset>
            </wp:positionV>
            <wp:extent cx="6221095" cy="3876040"/>
            <wp:effectExtent l="0" t="0" r="0" b="0"/>
            <wp:wrapTopAndBottom/>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21095" cy="3876040"/>
                    </a:xfrm>
                    <a:prstGeom prst="rect">
                      <a:avLst/>
                    </a:prstGeom>
                    <a:noFill/>
                  </pic:spPr>
                </pic:pic>
              </a:graphicData>
            </a:graphic>
            <wp14:sizeRelH relativeFrom="page">
              <wp14:pctWidth>0</wp14:pctWidth>
            </wp14:sizeRelH>
            <wp14:sizeRelV relativeFrom="page">
              <wp14:pctHeight>0</wp14:pctHeight>
            </wp14:sizeRelV>
          </wp:anchor>
        </w:drawing>
      </w:r>
      <w:r w:rsidR="0042042C" w:rsidRPr="00FA1EE7">
        <w:rPr>
          <w:rFonts w:ascii="標楷體" w:eastAsia="標楷體" w:hAnsi="標楷體" w:hint="eastAsia"/>
        </w:rPr>
        <w:t>現今市面上旅遊網站和APP，大多都是給年輕族群使用，鮮少有針對年長者的設計，因此我們具有優先打入此市場的機會，以下為SWOT的分析：</w:t>
      </w:r>
    </w:p>
    <w:p w14:paraId="2AFC2AF4" w14:textId="585C4A58" w:rsidR="0052560C" w:rsidRPr="00BF4ECB" w:rsidRDefault="0052560C" w:rsidP="00BF4ECB">
      <w:pPr>
        <w:pStyle w:val="Web"/>
        <w:spacing w:before="0" w:beforeAutospacing="0" w:after="180" w:afterAutospacing="0"/>
        <w:ind w:right="140" w:firstLine="480"/>
        <w:rPr>
          <w:rFonts w:ascii="標楷體" w:eastAsia="標楷體" w:hAnsi="標楷體"/>
        </w:rPr>
      </w:pPr>
    </w:p>
    <w:p w14:paraId="0E3F1A19" w14:textId="0BB9B394" w:rsid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61537B">
        <w:rPr>
          <w:rFonts w:ascii="標楷體" w:eastAsia="標楷體" w:hAnsi="標楷體" w:cs="Arial" w:hint="eastAsia"/>
          <w:b/>
          <w:color w:val="000000"/>
          <w:szCs w:val="24"/>
          <w:shd w:val="clear" w:color="auto" w:fill="FFFFFF"/>
        </w:rPr>
        <w:t>(二)五力分析</w:t>
      </w:r>
    </w:p>
    <w:p w14:paraId="27A8A39B" w14:textId="797315BA" w:rsidR="00181D59" w:rsidRPr="0061537B" w:rsidRDefault="00181D59" w:rsidP="0061537B">
      <w:pPr>
        <w:spacing w:after="180" w:line="240" w:lineRule="auto"/>
        <w:ind w:leftChars="0" w:left="0" w:right="139"/>
        <w:rPr>
          <w:rFonts w:ascii="標楷體" w:eastAsia="標楷體" w:hAnsi="標楷體" w:cs="Arial"/>
          <w:b/>
          <w:color w:val="000000"/>
          <w:szCs w:val="24"/>
          <w:shd w:val="clear" w:color="auto" w:fill="FFFFFF"/>
        </w:rPr>
      </w:pPr>
    </w:p>
    <w:p w14:paraId="25D8EFB9" w14:textId="373512B2" w:rsidR="00823524" w:rsidRPr="00FA1EE7" w:rsidRDefault="00823524" w:rsidP="00823524">
      <w:pPr>
        <w:pStyle w:val="ab"/>
        <w:numPr>
          <w:ilvl w:val="0"/>
          <w:numId w:val="1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供應商的議價能力</w:t>
      </w:r>
    </w:p>
    <w:p w14:paraId="0E71605B" w14:textId="791806A0" w:rsidR="00823524" w:rsidRPr="00FA1EE7" w:rsidRDefault="00823524" w:rsidP="00823524">
      <w:pPr>
        <w:spacing w:after="180" w:line="240" w:lineRule="auto"/>
        <w:ind w:leftChars="0" w:left="0" w:right="139" w:firstLine="480"/>
        <w:rPr>
          <w:rFonts w:ascii="標楷體" w:eastAsia="標楷體" w:hAnsi="標楷體"/>
          <w:szCs w:val="24"/>
        </w:rPr>
      </w:pPr>
      <w:r w:rsidRPr="00FA1EE7">
        <w:rPr>
          <w:rFonts w:ascii="標楷體" w:eastAsia="標楷體" w:hAnsi="標楷體" w:hint="eastAsia"/>
          <w:szCs w:val="24"/>
        </w:rPr>
        <w:t>我們的供應商主要會是合作的商家，而我們想找的商家除了便利商店較有議價能力，其他如手工藝店等本身也需要宣傳，</w:t>
      </w:r>
      <w:r w:rsidR="00BF4ECB">
        <w:rPr>
          <w:rFonts w:ascii="標楷體" w:eastAsia="標楷體" w:hAnsi="標楷體" w:hint="eastAsia"/>
          <w:szCs w:val="24"/>
        </w:rPr>
        <w:t>加上可選擇</w:t>
      </w:r>
      <w:r>
        <w:rPr>
          <w:rFonts w:ascii="標楷體" w:eastAsia="標楷體" w:hAnsi="標楷體" w:hint="eastAsia"/>
          <w:szCs w:val="24"/>
        </w:rPr>
        <w:t>合作的商家</w:t>
      </w:r>
      <w:proofErr w:type="gramStart"/>
      <w:r>
        <w:rPr>
          <w:rFonts w:ascii="標楷體" w:eastAsia="標楷體" w:hAnsi="標楷體" w:hint="eastAsia"/>
          <w:szCs w:val="24"/>
        </w:rPr>
        <w:t>眾多，</w:t>
      </w:r>
      <w:proofErr w:type="gramEnd"/>
      <w:r w:rsidRPr="00FA1EE7">
        <w:rPr>
          <w:rFonts w:ascii="標楷體" w:eastAsia="標楷體" w:hAnsi="標楷體" w:hint="eastAsia"/>
          <w:szCs w:val="24"/>
        </w:rPr>
        <w:t>因此在這方面我們還是能夠有效的避免供應商提出過多要求。</w:t>
      </w:r>
    </w:p>
    <w:p w14:paraId="2E8A35DD" w14:textId="77777777" w:rsidR="00823524" w:rsidRPr="00FA1EE7" w:rsidRDefault="00823524" w:rsidP="00823524">
      <w:pPr>
        <w:pStyle w:val="ab"/>
        <w:numPr>
          <w:ilvl w:val="0"/>
          <w:numId w:val="1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消費者的議價能力</w:t>
      </w:r>
    </w:p>
    <w:p w14:paraId="0741189C" w14:textId="77777777" w:rsidR="00823524" w:rsidRPr="00FA1EE7" w:rsidRDefault="00823524" w:rsidP="00823524">
      <w:pPr>
        <w:spacing w:after="180" w:line="240" w:lineRule="auto"/>
        <w:ind w:leftChars="0" w:left="0" w:right="139" w:firstLine="480"/>
        <w:rPr>
          <w:rFonts w:ascii="標楷體" w:eastAsia="標楷體" w:hAnsi="標楷體"/>
          <w:szCs w:val="24"/>
        </w:rPr>
      </w:pPr>
      <w:r w:rsidRPr="00FA1EE7">
        <w:rPr>
          <w:rFonts w:ascii="標楷體" w:eastAsia="標楷體" w:hAnsi="標楷體" w:hint="eastAsia"/>
          <w:szCs w:val="24"/>
        </w:rPr>
        <w:t>在現今尚無其他類似的競爭對手的情況下，</w:t>
      </w:r>
      <w:r>
        <w:rPr>
          <w:rFonts w:ascii="標楷體" w:eastAsia="標楷體" w:hAnsi="標楷體" w:hint="eastAsia"/>
          <w:szCs w:val="24"/>
        </w:rPr>
        <w:t>消費者在沒有選擇之下，</w:t>
      </w:r>
      <w:r w:rsidRPr="00FA1EE7">
        <w:rPr>
          <w:rFonts w:ascii="標楷體" w:eastAsia="標楷體" w:hAnsi="標楷體" w:hint="eastAsia"/>
          <w:szCs w:val="24"/>
        </w:rPr>
        <w:t>除了功能不符</w:t>
      </w:r>
      <w:r>
        <w:rPr>
          <w:rFonts w:ascii="標楷體" w:eastAsia="標楷體" w:hAnsi="標楷體" w:hint="eastAsia"/>
          <w:szCs w:val="24"/>
        </w:rPr>
        <w:t>某些消費者的需求外，我們的系統可以滿足普遍使用者的需求，因此我們暫時對於消費者的議價有很大的應對能力</w:t>
      </w:r>
      <w:r w:rsidRPr="00FA1EE7">
        <w:rPr>
          <w:rFonts w:ascii="標楷體" w:eastAsia="標楷體" w:hAnsi="標楷體" w:hint="eastAsia"/>
          <w:szCs w:val="24"/>
        </w:rPr>
        <w:t>。</w:t>
      </w:r>
    </w:p>
    <w:p w14:paraId="6759CA6C" w14:textId="77777777" w:rsidR="00823524" w:rsidRPr="00FA1EE7" w:rsidRDefault="00823524" w:rsidP="00823524">
      <w:pPr>
        <w:pStyle w:val="ab"/>
        <w:numPr>
          <w:ilvl w:val="0"/>
          <w:numId w:val="1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現在市場競爭局勢</w:t>
      </w:r>
    </w:p>
    <w:p w14:paraId="7AB78273" w14:textId="77777777" w:rsidR="00823524" w:rsidRPr="005E5FE3" w:rsidRDefault="00823524" w:rsidP="00823524">
      <w:pPr>
        <w:spacing w:after="180" w:line="240" w:lineRule="auto"/>
        <w:ind w:leftChars="0" w:left="0" w:right="139" w:firstLine="480"/>
        <w:rPr>
          <w:rFonts w:ascii="標楷體" w:eastAsia="標楷體" w:hAnsi="標楷體"/>
          <w:szCs w:val="24"/>
        </w:rPr>
      </w:pPr>
      <w:r>
        <w:rPr>
          <w:rFonts w:ascii="標楷體" w:eastAsia="標楷體" w:hAnsi="標楷體" w:hint="eastAsia"/>
          <w:szCs w:val="24"/>
        </w:rPr>
        <w:t>現在市面上的旅遊APP或是旅遊網站都是偏向年輕族群，對於年長者而言使用上會有較大的困難，並且也沒有針對年長者設計的行程，因此以現今的長青旅遊APP市場來說，我們的系統具有相當大的競爭優勢。</w:t>
      </w:r>
    </w:p>
    <w:p w14:paraId="6D146139" w14:textId="77777777" w:rsidR="00823524" w:rsidRPr="00FA1EE7" w:rsidRDefault="00823524" w:rsidP="00823524">
      <w:pPr>
        <w:pStyle w:val="ab"/>
        <w:numPr>
          <w:ilvl w:val="0"/>
          <w:numId w:val="1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潛在的競爭對手</w:t>
      </w:r>
    </w:p>
    <w:p w14:paraId="41E2B3D4" w14:textId="170FC392" w:rsidR="00823524" w:rsidRPr="00FA1EE7" w:rsidRDefault="00823524" w:rsidP="00823524">
      <w:pPr>
        <w:spacing w:after="180" w:line="240" w:lineRule="auto"/>
        <w:ind w:leftChars="0" w:left="0" w:right="139" w:firstLine="480"/>
        <w:rPr>
          <w:rFonts w:ascii="標楷體" w:eastAsia="標楷體" w:hAnsi="標楷體"/>
          <w:szCs w:val="24"/>
        </w:rPr>
      </w:pPr>
      <w:r w:rsidRPr="00FA1EE7">
        <w:rPr>
          <w:rFonts w:ascii="標楷體" w:eastAsia="標楷體" w:hAnsi="標楷體" w:hint="eastAsia"/>
          <w:szCs w:val="24"/>
        </w:rPr>
        <w:t>在看到現今銀髮旅遊逐漸興盛，</w:t>
      </w:r>
      <w:r>
        <w:rPr>
          <w:rFonts w:ascii="標楷體" w:eastAsia="標楷體" w:hAnsi="標楷體" w:hint="eastAsia"/>
          <w:szCs w:val="24"/>
        </w:rPr>
        <w:t>加上政府也在推動長照政策，</w:t>
      </w:r>
      <w:r w:rsidRPr="00FA1EE7">
        <w:rPr>
          <w:rFonts w:ascii="標楷體" w:eastAsia="標楷體" w:hAnsi="標楷體" w:hint="eastAsia"/>
          <w:szCs w:val="24"/>
        </w:rPr>
        <w:t>必然會有越來越多的</w:t>
      </w:r>
      <w:r w:rsidR="00BF4ECB">
        <w:rPr>
          <w:rFonts w:ascii="標楷體" w:eastAsia="標楷體" w:hAnsi="標楷體" w:hint="eastAsia"/>
          <w:szCs w:val="24"/>
        </w:rPr>
        <w:t>資訊業者或是旅行業者推出專屬年長者的系統，因此潛在的未來對手</w:t>
      </w:r>
      <w:proofErr w:type="gramStart"/>
      <w:r w:rsidR="00BF4ECB">
        <w:rPr>
          <w:rFonts w:ascii="標楷體" w:eastAsia="標楷體" w:hAnsi="標楷體" w:hint="eastAsia"/>
          <w:szCs w:val="24"/>
        </w:rPr>
        <w:t>可</w:t>
      </w:r>
      <w:r w:rsidRPr="00FA1EE7">
        <w:rPr>
          <w:rFonts w:ascii="標楷體" w:eastAsia="標楷體" w:hAnsi="標楷體" w:hint="eastAsia"/>
          <w:szCs w:val="24"/>
        </w:rPr>
        <w:t>說是非常</w:t>
      </w:r>
      <w:proofErr w:type="gramEnd"/>
      <w:r w:rsidRPr="00FA1EE7">
        <w:rPr>
          <w:rFonts w:ascii="標楷體" w:eastAsia="標楷體" w:hAnsi="標楷體" w:hint="eastAsia"/>
          <w:szCs w:val="24"/>
        </w:rPr>
        <w:t>的多。</w:t>
      </w:r>
    </w:p>
    <w:p w14:paraId="3119AA0D" w14:textId="77777777" w:rsidR="00823524" w:rsidRPr="005E5FE3" w:rsidRDefault="00823524" w:rsidP="00823524">
      <w:pPr>
        <w:pStyle w:val="ab"/>
        <w:numPr>
          <w:ilvl w:val="0"/>
          <w:numId w:val="1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替代的類似產業</w:t>
      </w:r>
    </w:p>
    <w:p w14:paraId="409D8CFD" w14:textId="77777777" w:rsidR="00823524" w:rsidRPr="00C31072" w:rsidRDefault="00823524" w:rsidP="00BF4ECB">
      <w:pPr>
        <w:pStyle w:val="Web"/>
        <w:spacing w:before="0" w:beforeAutospacing="0" w:after="180" w:afterAutospacing="0"/>
        <w:ind w:right="139" w:firstLine="480"/>
        <w:rPr>
          <w:rFonts w:ascii="標楷體" w:eastAsia="標楷體" w:hAnsi="標楷體"/>
          <w:b/>
        </w:rPr>
      </w:pPr>
      <w:r>
        <w:rPr>
          <w:rFonts w:ascii="標楷體" w:eastAsia="標楷體" w:hAnsi="標楷體" w:hint="eastAsia"/>
        </w:rPr>
        <w:t>實體旅行社是現今年長者出遊最普遍的接洽者，有許多的進香團或是社區出遊都是透過旅行社安排行程，此外市面上也有相當多的旅遊網站，有些是提供旅遊資訊，有些則是協助安排行程，這些也都是年長者們可能使用的旅遊替代方式。</w:t>
      </w:r>
    </w:p>
    <w:p w14:paraId="77369EB2" w14:textId="6E460C9B" w:rsidR="0061537B" w:rsidRDefault="0061537B" w:rsidP="0061537B">
      <w:pPr>
        <w:spacing w:after="180" w:line="240" w:lineRule="auto"/>
        <w:ind w:leftChars="0" w:left="0" w:right="139"/>
        <w:rPr>
          <w:rFonts w:ascii="標楷體" w:eastAsia="標楷體" w:hAnsi="標楷體" w:cs="Arial"/>
          <w:color w:val="000000"/>
          <w:szCs w:val="24"/>
          <w:shd w:val="clear" w:color="auto" w:fill="FFFFFF"/>
        </w:rPr>
      </w:pPr>
    </w:p>
    <w:p w14:paraId="105E7A91" w14:textId="4F4DDFDE"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79921A24" w14:textId="322B2D48"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3D74F641" w14:textId="3E1149F6"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384F35C3" w14:textId="5485F63E"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32449C24" w14:textId="77777777" w:rsidR="00181D59" w:rsidRPr="00823524"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05731C3C" w14:textId="77777777" w:rsidR="00983AEC" w:rsidRDefault="005535E3" w:rsidP="0061537B">
      <w:pPr>
        <w:spacing w:after="180" w:line="240" w:lineRule="auto"/>
        <w:ind w:leftChars="0" w:left="0" w:right="139"/>
        <w:rPr>
          <w:rFonts w:ascii="標楷體" w:eastAsia="標楷體" w:hAnsi="標楷體" w:cs="Arial"/>
          <w:b/>
          <w:color w:val="000000"/>
          <w:szCs w:val="24"/>
          <w:shd w:val="clear" w:color="auto" w:fill="FFFFFF"/>
        </w:rPr>
      </w:pPr>
      <w:r>
        <w:rPr>
          <w:rFonts w:ascii="標楷體" w:eastAsia="標楷體" w:hAnsi="標楷體" w:cs="Arial" w:hint="eastAsia"/>
          <w:b/>
          <w:color w:val="000000"/>
          <w:szCs w:val="24"/>
          <w:shd w:val="clear" w:color="auto" w:fill="FFFFFF"/>
        </w:rPr>
        <w:t>七</w:t>
      </w:r>
      <w:r w:rsidR="0061537B" w:rsidRPr="0061537B">
        <w:rPr>
          <w:rFonts w:ascii="標楷體" w:eastAsia="標楷體" w:hAnsi="標楷體" w:cs="Arial" w:hint="eastAsia"/>
          <w:b/>
          <w:color w:val="000000"/>
          <w:szCs w:val="24"/>
          <w:shd w:val="clear" w:color="auto" w:fill="FFFFFF"/>
        </w:rPr>
        <w:t>、財務可行性分析</w:t>
      </w:r>
    </w:p>
    <w:tbl>
      <w:tblPr>
        <w:tblW w:w="0" w:type="auto"/>
        <w:tblLook w:val="04A0" w:firstRow="1" w:lastRow="0" w:firstColumn="1" w:lastColumn="0" w:noHBand="0" w:noVBand="1"/>
      </w:tblPr>
      <w:tblGrid>
        <w:gridCol w:w="3828"/>
        <w:gridCol w:w="4478"/>
      </w:tblGrid>
      <w:tr w:rsidR="009856F5" w:rsidRPr="001740C1" w14:paraId="69673348" w14:textId="77777777" w:rsidTr="00BF4ECB">
        <w:tc>
          <w:tcPr>
            <w:tcW w:w="3828" w:type="dxa"/>
            <w:vAlign w:val="center"/>
          </w:tcPr>
          <w:p w14:paraId="2C0EF028" w14:textId="77777777" w:rsidR="009856F5" w:rsidRPr="00FA1EE7" w:rsidRDefault="009856F5" w:rsidP="00BF4ECB">
            <w:pPr>
              <w:spacing w:after="180"/>
              <w:ind w:leftChars="0" w:left="0" w:right="139"/>
              <w:jc w:val="center"/>
              <w:rPr>
                <w:rFonts w:ascii="標楷體" w:eastAsia="標楷體" w:hAnsi="標楷體"/>
                <w:szCs w:val="24"/>
              </w:rPr>
            </w:pPr>
            <w:r w:rsidRPr="00FA1EE7">
              <w:rPr>
                <w:rFonts w:ascii="標楷體" w:eastAsia="標楷體" w:hAnsi="標楷體" w:hint="eastAsia"/>
                <w:szCs w:val="24"/>
              </w:rPr>
              <w:t>電腦、APP、IP、MYSQL、apache</w:t>
            </w:r>
          </w:p>
        </w:tc>
        <w:tc>
          <w:tcPr>
            <w:tcW w:w="4478" w:type="dxa"/>
          </w:tcPr>
          <w:p w14:paraId="541FF783" w14:textId="0874A359" w:rsidR="009856F5" w:rsidRPr="00FA1EE7" w:rsidRDefault="009856F5" w:rsidP="008C4F7E">
            <w:pPr>
              <w:spacing w:after="180"/>
              <w:ind w:leftChars="0" w:left="0" w:right="139"/>
              <w:rPr>
                <w:rFonts w:ascii="標楷體" w:eastAsia="標楷體" w:hAnsi="標楷體"/>
                <w:szCs w:val="24"/>
              </w:rPr>
            </w:pPr>
            <w:r w:rsidRPr="00FA1EE7">
              <w:rPr>
                <w:rFonts w:ascii="標楷體" w:eastAsia="標楷體" w:hAnsi="標楷體" w:hint="eastAsia"/>
                <w:szCs w:val="24"/>
              </w:rPr>
              <w:t>左列為專案資源所有</w:t>
            </w:r>
            <w:ins w:id="5" w:author="Frank" w:date="2017-06-21T14:05:00Z">
              <w:r>
                <w:rPr>
                  <w:rFonts w:ascii="標楷體" w:eastAsia="標楷體" w:hAnsi="標楷體" w:hint="eastAsia"/>
                  <w:szCs w:val="24"/>
                </w:rPr>
                <w:t>;電腦主機：</w:t>
              </w:r>
            </w:ins>
            <w:ins w:id="6" w:author="Frank" w:date="2017-06-21T14:06:00Z">
              <w:r>
                <w:rPr>
                  <w:rFonts w:ascii="標楷體" w:eastAsia="標楷體" w:hAnsi="標楷體" w:hint="eastAsia"/>
                  <w:szCs w:val="24"/>
                </w:rPr>
                <w:t>2</w:t>
              </w:r>
            </w:ins>
            <w:ins w:id="7" w:author="Frank" w:date="2017-06-21T14:09:00Z">
              <w:r>
                <w:rPr>
                  <w:rFonts w:ascii="標楷體" w:eastAsia="標楷體" w:hAnsi="標楷體" w:hint="eastAsia"/>
                  <w:szCs w:val="24"/>
                </w:rPr>
                <w:t>5</w:t>
              </w:r>
            </w:ins>
            <w:ins w:id="8" w:author="Frank" w:date="2017-06-21T14:07:00Z">
              <w:r>
                <w:rPr>
                  <w:rFonts w:ascii="標楷體" w:eastAsia="標楷體" w:hAnsi="標楷體" w:hint="eastAsia"/>
                  <w:szCs w:val="24"/>
                </w:rPr>
                <w:t>000元、電腦螢幕：4000</w:t>
              </w:r>
            </w:ins>
            <w:ins w:id="9" w:author="Frank" w:date="2017-06-21T14:19:00Z">
              <w:r>
                <w:rPr>
                  <w:rFonts w:ascii="標楷體" w:eastAsia="標楷體" w:hAnsi="標楷體" w:hint="eastAsia"/>
                  <w:szCs w:val="24"/>
                </w:rPr>
                <w:t>元</w:t>
              </w:r>
            </w:ins>
            <w:ins w:id="10" w:author="Frank" w:date="2017-06-21T14:07:00Z">
              <w:r>
                <w:rPr>
                  <w:rFonts w:ascii="標楷體" w:eastAsia="標楷體" w:hAnsi="標楷體" w:hint="eastAsia"/>
                  <w:szCs w:val="24"/>
                </w:rPr>
                <w:t>、手持設備：</w:t>
              </w:r>
            </w:ins>
            <w:ins w:id="11" w:author="Frank" w:date="2017-06-21T14:09:00Z">
              <w:r>
                <w:rPr>
                  <w:rFonts w:ascii="標楷體" w:eastAsia="標楷體" w:hAnsi="標楷體" w:hint="eastAsia"/>
                  <w:szCs w:val="24"/>
                </w:rPr>
                <w:t>15000</w:t>
              </w:r>
            </w:ins>
            <w:ins w:id="12" w:author="Frank" w:date="2017-06-21T14:19:00Z">
              <w:r>
                <w:rPr>
                  <w:rFonts w:ascii="標楷體" w:eastAsia="標楷體" w:hAnsi="標楷體" w:hint="eastAsia"/>
                  <w:szCs w:val="24"/>
                </w:rPr>
                <w:t>元</w:t>
              </w:r>
            </w:ins>
            <w:ins w:id="13" w:author="Frank" w:date="2017-06-21T14:09:00Z">
              <w:r>
                <w:rPr>
                  <w:rFonts w:ascii="標楷體" w:eastAsia="標楷體" w:hAnsi="標楷體" w:hint="eastAsia"/>
                  <w:szCs w:val="24"/>
                </w:rPr>
                <w:t>、</w:t>
              </w:r>
            </w:ins>
            <w:ins w:id="14" w:author="Frank" w:date="2017-06-21T14:10:00Z">
              <w:r>
                <w:rPr>
                  <w:rFonts w:ascii="標楷體" w:eastAsia="標楷體" w:hAnsi="標楷體" w:hint="eastAsia"/>
                  <w:szCs w:val="24"/>
                </w:rPr>
                <w:t>後台地點</w:t>
              </w:r>
            </w:ins>
            <w:ins w:id="15" w:author="Frank" w:date="2017-06-21T14:11:00Z">
              <w:r>
                <w:rPr>
                  <w:rFonts w:ascii="標楷體" w:eastAsia="標楷體" w:hAnsi="標楷體" w:hint="eastAsia"/>
                  <w:szCs w:val="24"/>
                </w:rPr>
                <w:t>租</w:t>
              </w:r>
            </w:ins>
            <w:r w:rsidR="00715A76">
              <w:rPr>
                <w:rFonts w:ascii="標楷體" w:eastAsia="標楷體" w:hAnsi="標楷體" w:hint="eastAsia"/>
                <w:szCs w:val="24"/>
              </w:rPr>
              <w:t>賃</w:t>
            </w:r>
            <w:ins w:id="16" w:author="Frank" w:date="2017-06-21T14:10:00Z">
              <w:r>
                <w:rPr>
                  <w:rFonts w:ascii="標楷體" w:eastAsia="標楷體" w:hAnsi="標楷體" w:hint="eastAsia"/>
                  <w:szCs w:val="24"/>
                </w:rPr>
                <w:t>費</w:t>
              </w:r>
            </w:ins>
            <w:ins w:id="17" w:author="Frank" w:date="2017-06-21T14:11:00Z">
              <w:r>
                <w:rPr>
                  <w:rFonts w:ascii="標楷體" w:eastAsia="標楷體" w:hAnsi="標楷體" w:hint="eastAsia"/>
                  <w:szCs w:val="24"/>
                </w:rPr>
                <w:t>用</w:t>
              </w:r>
            </w:ins>
            <w:ins w:id="18" w:author="Frank" w:date="2017-06-21T14:10:00Z">
              <w:r>
                <w:rPr>
                  <w:rFonts w:ascii="標楷體" w:eastAsia="標楷體" w:hAnsi="標楷體" w:hint="eastAsia"/>
                  <w:szCs w:val="24"/>
                </w:rPr>
                <w:t>：</w:t>
              </w:r>
            </w:ins>
            <w:ins w:id="19" w:author="Frank" w:date="2017-06-21T14:24:00Z">
              <w:r>
                <w:rPr>
                  <w:rFonts w:ascii="標楷體" w:eastAsia="標楷體" w:hAnsi="標楷體" w:hint="eastAsia"/>
                  <w:szCs w:val="24"/>
                </w:rPr>
                <w:t>3000</w:t>
              </w:r>
            </w:ins>
            <w:ins w:id="20" w:author="Frank" w:date="2017-06-21T14:19:00Z">
              <w:r>
                <w:rPr>
                  <w:rFonts w:ascii="標楷體" w:eastAsia="標楷體" w:hAnsi="標楷體" w:hint="eastAsia"/>
                  <w:szCs w:val="24"/>
                </w:rPr>
                <w:t>元</w:t>
              </w:r>
            </w:ins>
            <w:ins w:id="21" w:author="Frank" w:date="2017-06-21T14:10:00Z">
              <w:r>
                <w:rPr>
                  <w:rFonts w:ascii="標楷體" w:eastAsia="標楷體" w:hAnsi="標楷體" w:hint="eastAsia"/>
                  <w:szCs w:val="24"/>
                </w:rPr>
                <w:t>、</w:t>
              </w:r>
            </w:ins>
            <w:ins w:id="22" w:author="Frank" w:date="2017-06-21T14:12:00Z">
              <w:r>
                <w:rPr>
                  <w:rFonts w:ascii="標楷體" w:eastAsia="標楷體" w:hAnsi="標楷體" w:hint="eastAsia"/>
                  <w:szCs w:val="24"/>
                </w:rPr>
                <w:t>工作站(伺服器與資料庫)</w:t>
              </w:r>
            </w:ins>
            <w:ins w:id="23" w:author="Frank" w:date="2017-06-21T14:11:00Z">
              <w:r>
                <w:rPr>
                  <w:rFonts w:ascii="標楷體" w:eastAsia="標楷體" w:hAnsi="標楷體" w:hint="eastAsia"/>
                  <w:szCs w:val="24"/>
                </w:rPr>
                <w:t>：</w:t>
              </w:r>
            </w:ins>
            <w:ins w:id="24" w:author="Frank" w:date="2017-06-21T14:18:00Z">
              <w:r>
                <w:rPr>
                  <w:rFonts w:ascii="標楷體" w:eastAsia="標楷體" w:hAnsi="標楷體" w:hint="eastAsia"/>
                  <w:szCs w:val="24"/>
                </w:rPr>
                <w:t>4</w:t>
              </w:r>
            </w:ins>
            <w:ins w:id="25" w:author="Frank" w:date="2017-06-21T14:19:00Z">
              <w:r>
                <w:rPr>
                  <w:rFonts w:ascii="標楷體" w:eastAsia="標楷體" w:hAnsi="標楷體" w:hint="eastAsia"/>
                  <w:szCs w:val="24"/>
                </w:rPr>
                <w:t>0000元</w:t>
              </w:r>
            </w:ins>
          </w:p>
        </w:tc>
      </w:tr>
      <w:tr w:rsidR="009856F5" w:rsidRPr="00FA1EE7" w14:paraId="01DC133D" w14:textId="77777777" w:rsidTr="009856F5">
        <w:tc>
          <w:tcPr>
            <w:tcW w:w="3828" w:type="dxa"/>
          </w:tcPr>
          <w:p w14:paraId="37273111" w14:textId="77777777" w:rsidR="009856F5" w:rsidRPr="00FA1EE7" w:rsidRDefault="009856F5" w:rsidP="009856F5">
            <w:pPr>
              <w:spacing w:after="180"/>
              <w:ind w:leftChars="0" w:left="0" w:right="139"/>
              <w:jc w:val="center"/>
              <w:rPr>
                <w:rFonts w:ascii="標楷體" w:eastAsia="標楷體" w:hAnsi="標楷體"/>
                <w:szCs w:val="24"/>
              </w:rPr>
            </w:pPr>
            <w:proofErr w:type="gramStart"/>
            <w:r w:rsidRPr="00FA1EE7">
              <w:rPr>
                <w:rFonts w:ascii="標楷體" w:eastAsia="標楷體" w:hAnsi="標楷體" w:hint="eastAsia"/>
                <w:szCs w:val="24"/>
              </w:rPr>
              <w:t>上架</w:t>
            </w:r>
            <w:r>
              <w:rPr>
                <w:rFonts w:ascii="標楷體" w:eastAsia="標楷體" w:hAnsi="標楷體" w:hint="eastAsia"/>
                <w:szCs w:val="24"/>
              </w:rPr>
              <w:t>至</w:t>
            </w:r>
            <w:proofErr w:type="gramEnd"/>
            <w:r w:rsidRPr="00FA1EE7">
              <w:rPr>
                <w:rFonts w:ascii="標楷體" w:eastAsia="標楷體" w:hAnsi="標楷體" w:hint="eastAsia"/>
                <w:szCs w:val="24"/>
              </w:rPr>
              <w:t>Google Play</w:t>
            </w:r>
          </w:p>
        </w:tc>
        <w:tc>
          <w:tcPr>
            <w:tcW w:w="4478" w:type="dxa"/>
          </w:tcPr>
          <w:p w14:paraId="75921FD5" w14:textId="77777777" w:rsidR="009856F5" w:rsidRPr="00FA1EE7" w:rsidRDefault="009856F5" w:rsidP="008C4F7E">
            <w:pPr>
              <w:spacing w:after="180"/>
              <w:ind w:leftChars="0" w:left="0" w:right="139"/>
              <w:rPr>
                <w:rFonts w:ascii="標楷體" w:eastAsia="標楷體" w:hAnsi="標楷體"/>
                <w:szCs w:val="24"/>
              </w:rPr>
            </w:pPr>
            <w:r w:rsidRPr="00FA1EE7">
              <w:rPr>
                <w:rFonts w:ascii="標楷體" w:eastAsia="標楷體" w:hAnsi="標楷體" w:hint="eastAsia"/>
                <w:szCs w:val="24"/>
              </w:rPr>
              <w:t>新台幣150元</w:t>
            </w:r>
          </w:p>
        </w:tc>
      </w:tr>
      <w:tr w:rsidR="009856F5" w:rsidRPr="00FA1EE7" w14:paraId="6D6C1D5B" w14:textId="77777777" w:rsidTr="00BF4ECB">
        <w:tc>
          <w:tcPr>
            <w:tcW w:w="3828" w:type="dxa"/>
            <w:vAlign w:val="center"/>
          </w:tcPr>
          <w:p w14:paraId="72DAAB27" w14:textId="77777777" w:rsidR="009856F5" w:rsidRPr="00FA1EE7" w:rsidRDefault="009856F5" w:rsidP="00BF4ECB">
            <w:pPr>
              <w:spacing w:after="180"/>
              <w:ind w:leftChars="0" w:left="0" w:right="139"/>
              <w:jc w:val="center"/>
              <w:rPr>
                <w:rFonts w:ascii="標楷體" w:eastAsia="標楷體" w:hAnsi="標楷體"/>
                <w:szCs w:val="24"/>
              </w:rPr>
            </w:pPr>
            <w:r w:rsidRPr="00FA1EE7">
              <w:rPr>
                <w:rFonts w:ascii="標楷體" w:eastAsia="標楷體" w:hAnsi="標楷體" w:hint="eastAsia"/>
                <w:szCs w:val="24"/>
              </w:rPr>
              <w:t>行銷費用</w:t>
            </w:r>
          </w:p>
        </w:tc>
        <w:tc>
          <w:tcPr>
            <w:tcW w:w="4478" w:type="dxa"/>
          </w:tcPr>
          <w:p w14:paraId="49E4E683" w14:textId="77777777" w:rsidR="009856F5" w:rsidRPr="00FA1EE7" w:rsidRDefault="009856F5" w:rsidP="008C4F7E">
            <w:pPr>
              <w:spacing w:after="180"/>
              <w:ind w:leftChars="0" w:left="0" w:right="139"/>
              <w:rPr>
                <w:rFonts w:ascii="標楷體" w:eastAsia="標楷體" w:hAnsi="標楷體"/>
                <w:szCs w:val="24"/>
              </w:rPr>
            </w:pPr>
            <w:r w:rsidRPr="00FA1EE7">
              <w:rPr>
                <w:rFonts w:ascii="標楷體" w:eastAsia="標楷體" w:hAnsi="標楷體" w:hint="eastAsia"/>
                <w:szCs w:val="24"/>
              </w:rPr>
              <w:t>主要可以和安養中心、商家和旅行社合作，藉由合作的方式，互相得利，進而也可以達到宣傳行銷的效果。</w:t>
            </w:r>
          </w:p>
        </w:tc>
      </w:tr>
    </w:tbl>
    <w:p w14:paraId="46DA3128" w14:textId="339E01A6" w:rsidR="009856F5" w:rsidRDefault="009856F5" w:rsidP="0061537B">
      <w:pPr>
        <w:spacing w:after="180" w:line="240" w:lineRule="auto"/>
        <w:ind w:leftChars="0" w:left="0" w:right="139"/>
        <w:rPr>
          <w:rFonts w:ascii="標楷體" w:eastAsia="標楷體" w:hAnsi="標楷體" w:cs="Arial"/>
          <w:b/>
          <w:color w:val="000000"/>
          <w:szCs w:val="24"/>
          <w:shd w:val="clear" w:color="auto" w:fill="FFFFFF"/>
        </w:rPr>
      </w:pPr>
    </w:p>
    <w:p w14:paraId="3B9CB0AF" w14:textId="7546424D" w:rsidR="0061537B"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035906">
        <w:rPr>
          <w:rFonts w:ascii="標楷體" w:eastAsia="標楷體" w:hAnsi="標楷體" w:cs="Arial" w:hint="eastAsia"/>
          <w:b/>
          <w:color w:val="000000"/>
          <w:szCs w:val="24"/>
          <w:shd w:val="clear" w:color="auto" w:fill="FFFFFF"/>
        </w:rPr>
        <w:t>伍、企劃推動時間表</w:t>
      </w:r>
    </w:p>
    <w:p w14:paraId="236A6994" w14:textId="77777777" w:rsidR="00181D59" w:rsidRPr="00035906" w:rsidRDefault="00181D59" w:rsidP="0061537B">
      <w:pPr>
        <w:spacing w:after="180" w:line="240" w:lineRule="auto"/>
        <w:ind w:leftChars="0" w:left="0" w:right="139"/>
        <w:rPr>
          <w:rFonts w:ascii="標楷體" w:eastAsia="標楷體" w:hAnsi="標楷體" w:cs="Arial"/>
          <w:b/>
          <w:color w:val="000000"/>
          <w:szCs w:val="24"/>
          <w:shd w:val="clear" w:color="auto" w:fill="FFFFFF"/>
        </w:rPr>
      </w:pPr>
    </w:p>
    <w:p w14:paraId="05330BA9" w14:textId="77777777" w:rsidR="0061537B" w:rsidRPr="00035906" w:rsidRDefault="0061537B" w:rsidP="0061537B">
      <w:pPr>
        <w:spacing w:after="180" w:line="240" w:lineRule="auto"/>
        <w:ind w:leftChars="0" w:left="0" w:right="139"/>
        <w:rPr>
          <w:rFonts w:ascii="標楷體" w:eastAsia="標楷體" w:hAnsi="標楷體" w:cs="Arial"/>
          <w:b/>
          <w:color w:val="000000"/>
          <w:szCs w:val="24"/>
          <w:shd w:val="clear" w:color="auto" w:fill="FFFFFF"/>
        </w:rPr>
      </w:pPr>
      <w:proofErr w:type="gramStart"/>
      <w:r w:rsidRPr="00035906">
        <w:rPr>
          <w:rFonts w:ascii="標楷體" w:eastAsia="標楷體" w:hAnsi="標楷體" w:cs="Arial" w:hint="eastAsia"/>
          <w:b/>
          <w:color w:val="000000"/>
          <w:szCs w:val="24"/>
          <w:shd w:val="clear" w:color="auto" w:fill="FFFFFF"/>
        </w:rPr>
        <w:t>ㄧ</w:t>
      </w:r>
      <w:proofErr w:type="gramEnd"/>
      <w:r w:rsidRPr="00035906">
        <w:rPr>
          <w:rFonts w:ascii="標楷體" w:eastAsia="標楷體" w:hAnsi="標楷體" w:cs="Arial" w:hint="eastAsia"/>
          <w:b/>
          <w:color w:val="000000"/>
          <w:szCs w:val="24"/>
          <w:shd w:val="clear" w:color="auto" w:fill="FFFFFF"/>
        </w:rPr>
        <w:t>、預定時程進度</w:t>
      </w:r>
    </w:p>
    <w:p w14:paraId="1252FCF5" w14:textId="77777777" w:rsidR="00931E84" w:rsidRPr="00931E84" w:rsidRDefault="00931E84" w:rsidP="00931E84">
      <w:pPr>
        <w:spacing w:after="180" w:line="480" w:lineRule="auto"/>
        <w:ind w:leftChars="83" w:left="199" w:right="139" w:firstLine="281"/>
        <w:rPr>
          <w:rFonts w:ascii="標楷體" w:eastAsia="標楷體" w:hAnsi="標楷體"/>
          <w:szCs w:val="28"/>
        </w:rPr>
      </w:pPr>
      <w:r w:rsidRPr="00931E84">
        <w:rPr>
          <w:rFonts w:ascii="標楷體" w:eastAsia="標楷體" w:hAnsi="標楷體" w:hint="eastAsia"/>
          <w:szCs w:val="28"/>
        </w:rPr>
        <w:t>專案的規劃進度如下圖所示，我們將整個過程分為八個項目。首先在暑假前我們先討論出一個大架構，隨後利用暑假</w:t>
      </w:r>
      <w:proofErr w:type="gramStart"/>
      <w:r w:rsidRPr="00931E84">
        <w:rPr>
          <w:rFonts w:ascii="標楷體" w:eastAsia="標楷體" w:hAnsi="標楷體" w:hint="eastAsia"/>
          <w:szCs w:val="28"/>
        </w:rPr>
        <w:t>期間，</w:t>
      </w:r>
      <w:proofErr w:type="gramEnd"/>
      <w:r w:rsidRPr="00931E84">
        <w:rPr>
          <w:rFonts w:ascii="標楷體" w:eastAsia="標楷體" w:hAnsi="標楷體" w:hint="eastAsia"/>
          <w:szCs w:val="28"/>
        </w:rPr>
        <w:t>各自回去蒐集文獻與資料，以及評估各種的可行性，並定期與老師</w:t>
      </w:r>
      <w:proofErr w:type="gramStart"/>
      <w:r w:rsidRPr="00931E84">
        <w:rPr>
          <w:rFonts w:ascii="標楷體" w:eastAsia="標楷體" w:hAnsi="標楷體" w:hint="eastAsia"/>
          <w:szCs w:val="28"/>
        </w:rPr>
        <w:t>進行線上開會</w:t>
      </w:r>
      <w:proofErr w:type="gramEnd"/>
      <w:r w:rsidRPr="00931E84">
        <w:rPr>
          <w:rFonts w:ascii="標楷體" w:eastAsia="標楷體" w:hAnsi="標楷體" w:hint="eastAsia"/>
          <w:szCs w:val="28"/>
        </w:rPr>
        <w:t>，進而建立研究目標、主題。決定完主題後，我們先定義出我們所要使用的語言、技術與設備，並且做問卷的設計。</w:t>
      </w:r>
    </w:p>
    <w:p w14:paraId="14BEFD14" w14:textId="0ABFB9B0" w:rsidR="00931E84" w:rsidRDefault="00931E84" w:rsidP="00931E84">
      <w:pPr>
        <w:spacing w:after="180" w:line="480" w:lineRule="auto"/>
        <w:ind w:leftChars="83" w:left="199" w:right="139"/>
        <w:rPr>
          <w:rFonts w:ascii="標楷體" w:eastAsia="標楷體" w:hAnsi="標楷體"/>
          <w:szCs w:val="28"/>
        </w:rPr>
      </w:pPr>
      <w:r w:rsidRPr="00931E84">
        <w:rPr>
          <w:rFonts w:ascii="標楷體" w:eastAsia="標楷體" w:hAnsi="標楷體" w:hint="eastAsia"/>
          <w:szCs w:val="28"/>
        </w:rPr>
        <w:tab/>
        <w:t xml:space="preserve">  接著我們開始做問卷調查，並將使用者的需求記錄下來，進而將系統</w:t>
      </w:r>
      <w:proofErr w:type="gramStart"/>
      <w:r w:rsidRPr="00931E84">
        <w:rPr>
          <w:rFonts w:ascii="標楷體" w:eastAsia="標楷體" w:hAnsi="標楷體" w:hint="eastAsia"/>
          <w:szCs w:val="28"/>
        </w:rPr>
        <w:t>的整題架構</w:t>
      </w:r>
      <w:proofErr w:type="gramEnd"/>
      <w:r w:rsidRPr="00931E84">
        <w:rPr>
          <w:rFonts w:ascii="標楷體" w:eastAsia="標楷體" w:hAnsi="標楷體" w:hint="eastAsia"/>
          <w:szCs w:val="28"/>
        </w:rPr>
        <w:t>構想出來，包含系統的功能、特色、介面設計等等，構想完之後就開始分工撰寫程式，直到撰寫差不多的時候，就開始進行系統測試，不停的做確認與修改問題並</w:t>
      </w:r>
      <w:proofErr w:type="gramStart"/>
      <w:r w:rsidRPr="00931E84">
        <w:rPr>
          <w:rFonts w:ascii="標楷體" w:eastAsia="標楷體" w:hAnsi="標楷體" w:hint="eastAsia"/>
          <w:szCs w:val="28"/>
        </w:rPr>
        <w:t>增加防呆機制</w:t>
      </w:r>
      <w:proofErr w:type="gramEnd"/>
      <w:r w:rsidRPr="00931E84">
        <w:rPr>
          <w:rFonts w:ascii="標楷體" w:eastAsia="標楷體" w:hAnsi="標楷體" w:hint="eastAsia"/>
          <w:szCs w:val="28"/>
        </w:rPr>
        <w:t>，直到系統可以完美執行為止。</w:t>
      </w:r>
    </w:p>
    <w:p w14:paraId="784344BD" w14:textId="77777777" w:rsidR="00181D59" w:rsidRPr="00931E84" w:rsidRDefault="00181D59" w:rsidP="00931E84">
      <w:pPr>
        <w:spacing w:after="180" w:line="480" w:lineRule="auto"/>
        <w:ind w:leftChars="83" w:left="199" w:right="139"/>
        <w:rPr>
          <w:rFonts w:ascii="標楷體" w:eastAsia="標楷體" w:hAnsi="標楷體"/>
          <w:szCs w:val="28"/>
        </w:rPr>
      </w:pPr>
    </w:p>
    <w:tbl>
      <w:tblPr>
        <w:tblW w:w="0" w:type="auto"/>
        <w:tblLook w:val="04A0" w:firstRow="1" w:lastRow="0" w:firstColumn="1" w:lastColumn="0" w:noHBand="0" w:noVBand="1"/>
      </w:tblPr>
      <w:tblGrid>
        <w:gridCol w:w="2518"/>
        <w:gridCol w:w="793"/>
        <w:gridCol w:w="993"/>
        <w:gridCol w:w="992"/>
        <w:gridCol w:w="57"/>
        <w:gridCol w:w="935"/>
        <w:gridCol w:w="1134"/>
        <w:gridCol w:w="901"/>
      </w:tblGrid>
      <w:tr w:rsidR="009047B3" w:rsidRPr="00931E84" w14:paraId="632FE288" w14:textId="77777777" w:rsidTr="009047B3">
        <w:trPr>
          <w:trHeight w:val="416"/>
        </w:trPr>
        <w:tc>
          <w:tcPr>
            <w:tcW w:w="2518" w:type="dxa"/>
            <w:vMerge w:val="restart"/>
            <w:tcBorders>
              <w:top w:val="single" w:sz="4" w:space="0" w:color="auto"/>
              <w:left w:val="single" w:sz="4" w:space="0" w:color="auto"/>
              <w:bottom w:val="single" w:sz="4" w:space="0" w:color="auto"/>
              <w:right w:val="single" w:sz="4" w:space="0" w:color="auto"/>
              <w:tl2br w:val="single" w:sz="4" w:space="0" w:color="auto"/>
            </w:tcBorders>
          </w:tcPr>
          <w:p w14:paraId="7DFF92F9" w14:textId="1956FAC8" w:rsidR="009047B3" w:rsidRPr="00931E84" w:rsidRDefault="009047B3" w:rsidP="00931E84">
            <w:pPr>
              <w:spacing w:after="180" w:line="480" w:lineRule="auto"/>
              <w:ind w:leftChars="0" w:left="0" w:right="139"/>
              <w:jc w:val="right"/>
              <w:rPr>
                <w:rFonts w:ascii="標楷體" w:eastAsia="標楷體" w:hAnsi="標楷體"/>
                <w:b/>
                <w:szCs w:val="24"/>
              </w:rPr>
            </w:pPr>
            <w:r w:rsidRPr="00931E84">
              <w:rPr>
                <w:rFonts w:ascii="標楷體" w:eastAsia="標楷體" w:hAnsi="標楷體" w:hint="eastAsia"/>
                <w:b/>
                <w:szCs w:val="24"/>
              </w:rPr>
              <w:t>時間</w:t>
            </w:r>
          </w:p>
          <w:p w14:paraId="50B648D3" w14:textId="77777777" w:rsidR="009047B3" w:rsidRPr="00931E84" w:rsidRDefault="009047B3" w:rsidP="00931E84">
            <w:pPr>
              <w:spacing w:after="180"/>
              <w:ind w:leftChars="0" w:left="0" w:right="139"/>
              <w:rPr>
                <w:rFonts w:ascii="標楷體" w:eastAsia="標楷體" w:hAnsi="標楷體"/>
                <w:b/>
                <w:szCs w:val="24"/>
              </w:rPr>
            </w:pPr>
            <w:r w:rsidRPr="00931E84">
              <w:rPr>
                <w:rFonts w:ascii="標楷體" w:eastAsia="標楷體" w:hAnsi="標楷體" w:hint="eastAsia"/>
                <w:b/>
                <w:szCs w:val="24"/>
              </w:rPr>
              <w:t>項目</w:t>
            </w:r>
          </w:p>
        </w:tc>
        <w:tc>
          <w:tcPr>
            <w:tcW w:w="2835" w:type="dxa"/>
            <w:gridSpan w:val="4"/>
            <w:tcBorders>
              <w:top w:val="single" w:sz="4" w:space="0" w:color="auto"/>
              <w:left w:val="single" w:sz="4" w:space="0" w:color="auto"/>
              <w:bottom w:val="single" w:sz="4" w:space="0" w:color="auto"/>
              <w:right w:val="single" w:sz="4" w:space="0" w:color="auto"/>
            </w:tcBorders>
          </w:tcPr>
          <w:p w14:paraId="1F13DB40" w14:textId="77777777" w:rsidR="009047B3" w:rsidRPr="00931E84" w:rsidRDefault="009047B3" w:rsidP="0096778F">
            <w:pPr>
              <w:spacing w:beforeLines="20" w:before="72" w:afterLines="0" w:line="320" w:lineRule="exact"/>
              <w:ind w:leftChars="0" w:left="0" w:right="139"/>
              <w:jc w:val="center"/>
              <w:rPr>
                <w:rFonts w:ascii="標楷體" w:eastAsia="標楷體" w:hAnsi="標楷體"/>
                <w:b/>
                <w:szCs w:val="24"/>
              </w:rPr>
            </w:pPr>
            <w:r w:rsidRPr="00931E84">
              <w:rPr>
                <w:rFonts w:ascii="標楷體" w:eastAsia="標楷體" w:hAnsi="標楷體" w:hint="eastAsia"/>
                <w:b/>
                <w:szCs w:val="24"/>
              </w:rPr>
              <w:t>2016年</w:t>
            </w:r>
          </w:p>
        </w:tc>
        <w:tc>
          <w:tcPr>
            <w:tcW w:w="2970" w:type="dxa"/>
            <w:gridSpan w:val="3"/>
            <w:tcBorders>
              <w:top w:val="single" w:sz="4" w:space="0" w:color="auto"/>
              <w:left w:val="single" w:sz="4" w:space="0" w:color="auto"/>
              <w:bottom w:val="single" w:sz="4" w:space="0" w:color="auto"/>
              <w:right w:val="single" w:sz="4" w:space="0" w:color="auto"/>
            </w:tcBorders>
          </w:tcPr>
          <w:p w14:paraId="4193EE75" w14:textId="56FC108D" w:rsidR="009047B3" w:rsidRPr="00931E84" w:rsidRDefault="009047B3" w:rsidP="0096778F">
            <w:pPr>
              <w:spacing w:beforeLines="20" w:before="72" w:afterLines="0" w:line="320" w:lineRule="exact"/>
              <w:ind w:leftChars="0" w:left="0" w:right="139"/>
              <w:jc w:val="center"/>
              <w:rPr>
                <w:rFonts w:ascii="標楷體" w:eastAsia="標楷體" w:hAnsi="標楷體"/>
                <w:b/>
                <w:szCs w:val="24"/>
              </w:rPr>
            </w:pPr>
            <w:r w:rsidRPr="00931E84">
              <w:rPr>
                <w:rFonts w:ascii="標楷體" w:eastAsia="標楷體" w:hAnsi="標楷體" w:hint="eastAsia"/>
                <w:b/>
                <w:szCs w:val="24"/>
              </w:rPr>
              <w:t>2017年</w:t>
            </w:r>
          </w:p>
        </w:tc>
      </w:tr>
      <w:tr w:rsidR="00931E84" w:rsidRPr="00931E84" w14:paraId="3901B453" w14:textId="77777777" w:rsidTr="009047B3">
        <w:trPr>
          <w:trHeight w:val="847"/>
        </w:trPr>
        <w:tc>
          <w:tcPr>
            <w:tcW w:w="2518" w:type="dxa"/>
            <w:vMerge/>
            <w:tcBorders>
              <w:top w:val="single" w:sz="4" w:space="0" w:color="auto"/>
              <w:left w:val="single" w:sz="4" w:space="0" w:color="auto"/>
              <w:bottom w:val="single" w:sz="4" w:space="0" w:color="auto"/>
              <w:right w:val="single" w:sz="4" w:space="0" w:color="auto"/>
              <w:tl2br w:val="double" w:sz="4" w:space="0" w:color="auto"/>
            </w:tcBorders>
          </w:tcPr>
          <w:p w14:paraId="3F12680D" w14:textId="77777777" w:rsidR="00931E84" w:rsidRPr="00931E84" w:rsidRDefault="00931E84" w:rsidP="00931E84">
            <w:pPr>
              <w:spacing w:after="180"/>
              <w:ind w:leftChars="0" w:left="0" w:right="139"/>
              <w:rPr>
                <w:rFonts w:ascii="標楷體" w:eastAsia="標楷體" w:hAnsi="標楷體"/>
                <w:b/>
                <w:szCs w:val="24"/>
              </w:rPr>
            </w:pPr>
          </w:p>
        </w:tc>
        <w:tc>
          <w:tcPr>
            <w:tcW w:w="793" w:type="dxa"/>
            <w:tcBorders>
              <w:top w:val="single" w:sz="4" w:space="0" w:color="auto"/>
              <w:left w:val="single" w:sz="4" w:space="0" w:color="auto"/>
              <w:bottom w:val="single" w:sz="4" w:space="0" w:color="auto"/>
              <w:right w:val="single" w:sz="4" w:space="0" w:color="auto"/>
            </w:tcBorders>
          </w:tcPr>
          <w:p w14:paraId="402EA319"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7</w:t>
            </w:r>
          </w:p>
          <w:p w14:paraId="5833D0E5"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c>
          <w:tcPr>
            <w:tcW w:w="993" w:type="dxa"/>
            <w:tcBorders>
              <w:top w:val="single" w:sz="4" w:space="0" w:color="auto"/>
              <w:left w:val="single" w:sz="4" w:space="0" w:color="auto"/>
              <w:bottom w:val="single" w:sz="4" w:space="0" w:color="auto"/>
              <w:right w:val="single" w:sz="4" w:space="0" w:color="auto"/>
            </w:tcBorders>
          </w:tcPr>
          <w:p w14:paraId="56E1C0B9"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9</w:t>
            </w:r>
          </w:p>
          <w:p w14:paraId="2DAB69C0"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c>
          <w:tcPr>
            <w:tcW w:w="992" w:type="dxa"/>
            <w:tcBorders>
              <w:top w:val="single" w:sz="4" w:space="0" w:color="auto"/>
              <w:left w:val="single" w:sz="4" w:space="0" w:color="auto"/>
              <w:bottom w:val="single" w:sz="4" w:space="0" w:color="auto"/>
              <w:right w:val="single" w:sz="4" w:space="0" w:color="auto"/>
            </w:tcBorders>
          </w:tcPr>
          <w:p w14:paraId="2404BDD9"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11</w:t>
            </w:r>
          </w:p>
          <w:p w14:paraId="64F3F22A"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c>
          <w:tcPr>
            <w:tcW w:w="992" w:type="dxa"/>
            <w:gridSpan w:val="2"/>
            <w:tcBorders>
              <w:top w:val="single" w:sz="4" w:space="0" w:color="auto"/>
              <w:left w:val="single" w:sz="4" w:space="0" w:color="auto"/>
              <w:bottom w:val="single" w:sz="4" w:space="0" w:color="auto"/>
              <w:right w:val="single" w:sz="4" w:space="0" w:color="auto"/>
            </w:tcBorders>
          </w:tcPr>
          <w:p w14:paraId="7D9E2845"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1</w:t>
            </w:r>
          </w:p>
          <w:p w14:paraId="377BD84D"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c>
          <w:tcPr>
            <w:tcW w:w="1134" w:type="dxa"/>
            <w:tcBorders>
              <w:top w:val="single" w:sz="4" w:space="0" w:color="auto"/>
              <w:left w:val="single" w:sz="4" w:space="0" w:color="auto"/>
              <w:bottom w:val="single" w:sz="4" w:space="0" w:color="auto"/>
              <w:right w:val="single" w:sz="4" w:space="0" w:color="auto"/>
            </w:tcBorders>
          </w:tcPr>
          <w:p w14:paraId="2525D7EB"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3</w:t>
            </w:r>
          </w:p>
          <w:p w14:paraId="37D912F6"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c>
          <w:tcPr>
            <w:tcW w:w="901" w:type="dxa"/>
            <w:tcBorders>
              <w:top w:val="single" w:sz="4" w:space="0" w:color="auto"/>
              <w:left w:val="single" w:sz="4" w:space="0" w:color="auto"/>
              <w:bottom w:val="single" w:sz="4" w:space="0" w:color="auto"/>
              <w:right w:val="single" w:sz="4" w:space="0" w:color="auto"/>
            </w:tcBorders>
          </w:tcPr>
          <w:p w14:paraId="1DB930E0"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5</w:t>
            </w:r>
          </w:p>
          <w:p w14:paraId="6494BC1E" w14:textId="77777777" w:rsidR="00931E84" w:rsidRPr="00931E84" w:rsidRDefault="00931E84" w:rsidP="0096778F">
            <w:pPr>
              <w:spacing w:beforeLines="20" w:before="72" w:afterLines="0" w:line="440" w:lineRule="exact"/>
              <w:ind w:leftChars="0" w:left="0" w:right="139"/>
              <w:jc w:val="center"/>
              <w:rPr>
                <w:rFonts w:ascii="標楷體" w:eastAsia="標楷體" w:hAnsi="標楷體"/>
                <w:b/>
                <w:szCs w:val="24"/>
              </w:rPr>
            </w:pPr>
            <w:r w:rsidRPr="00931E84">
              <w:rPr>
                <w:rFonts w:ascii="標楷體" w:eastAsia="標楷體" w:hAnsi="標楷體" w:hint="eastAsia"/>
                <w:b/>
                <w:szCs w:val="24"/>
              </w:rPr>
              <w:t>月</w:t>
            </w:r>
          </w:p>
        </w:tc>
      </w:tr>
      <w:tr w:rsidR="00931E84" w:rsidRPr="00931E84" w14:paraId="13C6BB7D" w14:textId="77777777" w:rsidTr="009047B3">
        <w:trPr>
          <w:trHeight w:val="582"/>
        </w:trPr>
        <w:tc>
          <w:tcPr>
            <w:tcW w:w="2518" w:type="dxa"/>
            <w:tcBorders>
              <w:top w:val="single" w:sz="4" w:space="0" w:color="auto"/>
              <w:left w:val="single" w:sz="4" w:space="0" w:color="auto"/>
              <w:bottom w:val="single" w:sz="4" w:space="0" w:color="auto"/>
              <w:right w:val="single" w:sz="4" w:space="0" w:color="auto"/>
            </w:tcBorders>
          </w:tcPr>
          <w:p w14:paraId="116F9D6F"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建立研究目標、主題</w:t>
            </w:r>
          </w:p>
        </w:tc>
        <w:tc>
          <w:tcPr>
            <w:tcW w:w="793" w:type="dxa"/>
            <w:tcBorders>
              <w:top w:val="single" w:sz="4" w:space="0" w:color="auto"/>
              <w:left w:val="single" w:sz="4" w:space="0" w:color="auto"/>
              <w:bottom w:val="single" w:sz="4" w:space="0" w:color="auto"/>
              <w:right w:val="single" w:sz="4" w:space="0" w:color="auto"/>
            </w:tcBorders>
          </w:tcPr>
          <w:p w14:paraId="01F77788"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69579213">
                <v:rect id="矩形 6" o:spid="_x0000_s1114" style="position:absolute;left:0;text-align:left;margin-left:-5.15pt;margin-top:11pt;width:56.25pt;height:22.5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" fillcolor="black [3213]" stroked="f" strokecolor="#f2f2f2 [3041]" strokeweight="3pt">
                  <v:shadow color="#7f7f7f [1601]" opacity=".5" offset="1pt"/>
                </v:rect>
              </w:pict>
            </w:r>
          </w:p>
        </w:tc>
        <w:tc>
          <w:tcPr>
            <w:tcW w:w="993" w:type="dxa"/>
            <w:tcBorders>
              <w:top w:val="single" w:sz="4" w:space="0" w:color="auto"/>
              <w:left w:val="single" w:sz="4" w:space="0" w:color="auto"/>
              <w:bottom w:val="single" w:sz="4" w:space="0" w:color="auto"/>
              <w:right w:val="single" w:sz="4" w:space="0" w:color="auto"/>
            </w:tcBorders>
          </w:tcPr>
          <w:p w14:paraId="0DB14578"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64C2D4C0"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2168B786"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49554720"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67968059"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74BC3B91" w14:textId="77777777" w:rsidTr="009047B3">
        <w:tc>
          <w:tcPr>
            <w:tcW w:w="2518" w:type="dxa"/>
            <w:tcBorders>
              <w:top w:val="single" w:sz="4" w:space="0" w:color="auto"/>
              <w:left w:val="single" w:sz="4" w:space="0" w:color="auto"/>
              <w:bottom w:val="single" w:sz="4" w:space="0" w:color="auto"/>
              <w:right w:val="single" w:sz="4" w:space="0" w:color="auto"/>
            </w:tcBorders>
          </w:tcPr>
          <w:p w14:paraId="4A136621"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文獻蒐集與整理</w:t>
            </w:r>
          </w:p>
        </w:tc>
        <w:tc>
          <w:tcPr>
            <w:tcW w:w="793" w:type="dxa"/>
            <w:tcBorders>
              <w:top w:val="single" w:sz="4" w:space="0" w:color="auto"/>
              <w:left w:val="single" w:sz="4" w:space="0" w:color="auto"/>
              <w:bottom w:val="single" w:sz="4" w:space="0" w:color="auto"/>
              <w:right w:val="single" w:sz="4" w:space="0" w:color="auto"/>
            </w:tcBorders>
          </w:tcPr>
          <w:p w14:paraId="6541D0E9"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5F8BD94A">
                <v:rect id="矩形 5" o:spid="_x0000_s1113" style="position:absolute;left:0;text-align:left;margin-left:-5.15pt;margin-top:9pt;width:56.25pt;height:22.5pt;z-index:251658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" fillcolor="black [3213]" stroked="f" strokecolor="#f2f2f2 [3041]" strokeweight="3pt">
                  <v:shadow color="#7f7f7f [1601]" opacity=".5" offset="1pt"/>
                </v:rect>
              </w:pict>
            </w:r>
          </w:p>
        </w:tc>
        <w:tc>
          <w:tcPr>
            <w:tcW w:w="993" w:type="dxa"/>
            <w:tcBorders>
              <w:top w:val="single" w:sz="4" w:space="0" w:color="auto"/>
              <w:left w:val="single" w:sz="4" w:space="0" w:color="auto"/>
              <w:bottom w:val="single" w:sz="4" w:space="0" w:color="auto"/>
              <w:right w:val="single" w:sz="4" w:space="0" w:color="auto"/>
            </w:tcBorders>
          </w:tcPr>
          <w:p w14:paraId="28F85B14"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5ACADF56"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33E6D49D"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397753DE"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31D93468"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3795CB6B" w14:textId="77777777" w:rsidTr="009047B3">
        <w:trPr>
          <w:trHeight w:val="1455"/>
        </w:trPr>
        <w:tc>
          <w:tcPr>
            <w:tcW w:w="2518" w:type="dxa"/>
            <w:tcBorders>
              <w:top w:val="single" w:sz="4" w:space="0" w:color="auto"/>
              <w:left w:val="single" w:sz="4" w:space="0" w:color="auto"/>
              <w:bottom w:val="single" w:sz="4" w:space="0" w:color="auto"/>
              <w:right w:val="single" w:sz="4" w:space="0" w:color="auto"/>
            </w:tcBorders>
          </w:tcPr>
          <w:p w14:paraId="744615F2"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決定使用語言、技術、設備</w:t>
            </w:r>
          </w:p>
        </w:tc>
        <w:tc>
          <w:tcPr>
            <w:tcW w:w="793" w:type="dxa"/>
            <w:tcBorders>
              <w:top w:val="single" w:sz="4" w:space="0" w:color="auto"/>
              <w:left w:val="single" w:sz="4" w:space="0" w:color="auto"/>
              <w:bottom w:val="single" w:sz="4" w:space="0" w:color="auto"/>
              <w:right w:val="single" w:sz="4" w:space="0" w:color="auto"/>
            </w:tcBorders>
          </w:tcPr>
          <w:p w14:paraId="3FC4D0E3"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7C8E648F"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131BC56D">
                <v:rect id="矩形 4" o:spid="_x0000_s1112" style="position:absolute;left:0;text-align:left;margin-left:-5.05pt;margin-top:26.5pt;width:30.75pt;height:23.25pt;z-index:251659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" fillcolor="black [3213]" stroked="f" strokecolor="#f2f2f2 [3041]" strokeweight="3pt">
                  <v:shadow color="#7f7f7f [1601]" opacity=".5" offset="1pt"/>
                </v:rect>
              </w:pict>
            </w:r>
          </w:p>
        </w:tc>
        <w:tc>
          <w:tcPr>
            <w:tcW w:w="992" w:type="dxa"/>
            <w:tcBorders>
              <w:top w:val="single" w:sz="4" w:space="0" w:color="auto"/>
              <w:left w:val="single" w:sz="4" w:space="0" w:color="auto"/>
              <w:bottom w:val="single" w:sz="4" w:space="0" w:color="auto"/>
              <w:right w:val="single" w:sz="4" w:space="0" w:color="auto"/>
            </w:tcBorders>
          </w:tcPr>
          <w:p w14:paraId="7DB4C8D1"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1B88F855"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70AB98D6"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02134048"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465EFCAD" w14:textId="77777777" w:rsidTr="009047B3">
        <w:tc>
          <w:tcPr>
            <w:tcW w:w="2518" w:type="dxa"/>
            <w:tcBorders>
              <w:top w:val="single" w:sz="4" w:space="0" w:color="auto"/>
              <w:left w:val="single" w:sz="4" w:space="0" w:color="auto"/>
              <w:bottom w:val="single" w:sz="4" w:space="0" w:color="auto"/>
              <w:right w:val="single" w:sz="4" w:space="0" w:color="auto"/>
            </w:tcBorders>
          </w:tcPr>
          <w:p w14:paraId="08A9A9BC"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問卷設計與調查分析</w:t>
            </w:r>
          </w:p>
        </w:tc>
        <w:tc>
          <w:tcPr>
            <w:tcW w:w="793" w:type="dxa"/>
            <w:tcBorders>
              <w:top w:val="single" w:sz="4" w:space="0" w:color="auto"/>
              <w:left w:val="single" w:sz="4" w:space="0" w:color="auto"/>
              <w:bottom w:val="single" w:sz="4" w:space="0" w:color="auto"/>
              <w:right w:val="single" w:sz="4" w:space="0" w:color="auto"/>
            </w:tcBorders>
          </w:tcPr>
          <w:p w14:paraId="6FE13DF4"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2F129D5F"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2B719C66">
                <v:rect id="矩形 3" o:spid="_x0000_s1111" style="position:absolute;left:0;text-align:left;margin-left:15.9pt;margin-top:9.5pt;width:77.25pt;height:23.2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" fillcolor="black [3213]" stroked="f" strokecolor="#f2f2f2 [3041]" strokeweight="3pt">
                  <v:shadow color="#7f7f7f [1601]" opacity=".5" offset="1pt"/>
                </v:rect>
              </w:pict>
            </w:r>
          </w:p>
        </w:tc>
        <w:tc>
          <w:tcPr>
            <w:tcW w:w="992" w:type="dxa"/>
            <w:tcBorders>
              <w:top w:val="single" w:sz="4" w:space="0" w:color="auto"/>
              <w:left w:val="single" w:sz="4" w:space="0" w:color="auto"/>
              <w:bottom w:val="single" w:sz="4" w:space="0" w:color="auto"/>
              <w:right w:val="single" w:sz="4" w:space="0" w:color="auto"/>
            </w:tcBorders>
          </w:tcPr>
          <w:p w14:paraId="782C165B"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4E62A0E3"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38C2F9CF"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2AF64FC5"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4C48C676" w14:textId="77777777" w:rsidTr="009047B3">
        <w:tc>
          <w:tcPr>
            <w:tcW w:w="2518" w:type="dxa"/>
            <w:tcBorders>
              <w:top w:val="single" w:sz="4" w:space="0" w:color="auto"/>
              <w:left w:val="single" w:sz="4" w:space="0" w:color="auto"/>
              <w:bottom w:val="single" w:sz="4" w:space="0" w:color="auto"/>
              <w:right w:val="single" w:sz="4" w:space="0" w:color="auto"/>
            </w:tcBorders>
          </w:tcPr>
          <w:p w14:paraId="451056F5"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系統架構</w:t>
            </w:r>
          </w:p>
        </w:tc>
        <w:tc>
          <w:tcPr>
            <w:tcW w:w="793" w:type="dxa"/>
            <w:tcBorders>
              <w:top w:val="single" w:sz="4" w:space="0" w:color="auto"/>
              <w:left w:val="single" w:sz="4" w:space="0" w:color="auto"/>
              <w:bottom w:val="single" w:sz="4" w:space="0" w:color="auto"/>
              <w:right w:val="single" w:sz="4" w:space="0" w:color="auto"/>
            </w:tcBorders>
          </w:tcPr>
          <w:p w14:paraId="1EE4D43D"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4BAEFCD4"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13263499"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4089B891">
                <v:rect id="矩形 97" o:spid="_x0000_s1110" style="position:absolute;left:0;text-align:left;margin-left:-3.15pt;margin-top:9.75pt;width:42.75pt;height:23.25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" fillcolor="black [3213]" stroked="f" strokecolor="#f2f2f2 [3041]" strokeweight="3pt">
                  <v:shadow color="#7f7f7f [1601]" opacity=".5" offset="1pt"/>
                </v:rect>
              </w:pict>
            </w:r>
          </w:p>
        </w:tc>
        <w:tc>
          <w:tcPr>
            <w:tcW w:w="992" w:type="dxa"/>
            <w:gridSpan w:val="2"/>
            <w:tcBorders>
              <w:top w:val="single" w:sz="4" w:space="0" w:color="auto"/>
              <w:left w:val="single" w:sz="4" w:space="0" w:color="auto"/>
              <w:bottom w:val="single" w:sz="4" w:space="0" w:color="auto"/>
              <w:right w:val="single" w:sz="4" w:space="0" w:color="auto"/>
            </w:tcBorders>
          </w:tcPr>
          <w:p w14:paraId="3BBC946B"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4C96A79C"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4AA8E43D"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3324998F" w14:textId="77777777" w:rsidTr="009047B3">
        <w:tc>
          <w:tcPr>
            <w:tcW w:w="2518" w:type="dxa"/>
            <w:tcBorders>
              <w:top w:val="single" w:sz="4" w:space="0" w:color="auto"/>
              <w:left w:val="single" w:sz="4" w:space="0" w:color="auto"/>
              <w:bottom w:val="single" w:sz="4" w:space="0" w:color="auto"/>
              <w:right w:val="single" w:sz="4" w:space="0" w:color="auto"/>
            </w:tcBorders>
          </w:tcPr>
          <w:p w14:paraId="1EF26F97"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撰寫程式</w:t>
            </w:r>
          </w:p>
        </w:tc>
        <w:tc>
          <w:tcPr>
            <w:tcW w:w="793" w:type="dxa"/>
            <w:tcBorders>
              <w:top w:val="single" w:sz="4" w:space="0" w:color="auto"/>
              <w:left w:val="single" w:sz="4" w:space="0" w:color="auto"/>
              <w:bottom w:val="single" w:sz="4" w:space="0" w:color="auto"/>
              <w:right w:val="single" w:sz="4" w:space="0" w:color="auto"/>
            </w:tcBorders>
          </w:tcPr>
          <w:p w14:paraId="55AFBBB6"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51C11660"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778431DF"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7E7A5F66">
                <v:rect id="矩形 96" o:spid="_x0000_s1109" style="position:absolute;left:0;text-align:left;margin-left:18.8pt;margin-top:10pt;width:126.75pt;height:23.2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" fillcolor="black [3213]" stroked="f" strokecolor="#f2f2f2 [3041]" strokeweight="3pt">
                  <v:shadow color="#7f7f7f [1601]" opacity=".5" offset="1pt"/>
                </v:rect>
              </w:pict>
            </w:r>
          </w:p>
        </w:tc>
        <w:tc>
          <w:tcPr>
            <w:tcW w:w="992" w:type="dxa"/>
            <w:gridSpan w:val="2"/>
            <w:tcBorders>
              <w:top w:val="single" w:sz="4" w:space="0" w:color="auto"/>
              <w:left w:val="single" w:sz="4" w:space="0" w:color="auto"/>
              <w:bottom w:val="single" w:sz="4" w:space="0" w:color="auto"/>
              <w:right w:val="single" w:sz="4" w:space="0" w:color="auto"/>
            </w:tcBorders>
          </w:tcPr>
          <w:p w14:paraId="257A1F6A"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5913F275"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01" w:type="dxa"/>
            <w:tcBorders>
              <w:top w:val="single" w:sz="4" w:space="0" w:color="auto"/>
              <w:left w:val="single" w:sz="4" w:space="0" w:color="auto"/>
              <w:bottom w:val="single" w:sz="4" w:space="0" w:color="auto"/>
              <w:right w:val="single" w:sz="4" w:space="0" w:color="auto"/>
            </w:tcBorders>
          </w:tcPr>
          <w:p w14:paraId="6D49613F"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1839019E" w14:textId="77777777" w:rsidTr="009047B3">
        <w:tc>
          <w:tcPr>
            <w:tcW w:w="2518" w:type="dxa"/>
            <w:tcBorders>
              <w:top w:val="single" w:sz="4" w:space="0" w:color="auto"/>
              <w:left w:val="single" w:sz="4" w:space="0" w:color="auto"/>
              <w:bottom w:val="single" w:sz="4" w:space="0" w:color="auto"/>
              <w:right w:val="single" w:sz="4" w:space="0" w:color="auto"/>
            </w:tcBorders>
          </w:tcPr>
          <w:p w14:paraId="1E23DD8A"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系統測試</w:t>
            </w:r>
          </w:p>
        </w:tc>
        <w:tc>
          <w:tcPr>
            <w:tcW w:w="793" w:type="dxa"/>
            <w:tcBorders>
              <w:top w:val="single" w:sz="4" w:space="0" w:color="auto"/>
              <w:left w:val="single" w:sz="4" w:space="0" w:color="auto"/>
              <w:bottom w:val="single" w:sz="4" w:space="0" w:color="auto"/>
              <w:right w:val="single" w:sz="4" w:space="0" w:color="auto"/>
            </w:tcBorders>
          </w:tcPr>
          <w:p w14:paraId="60F6C1C2"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75742C61"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04D77D94"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59F93F73"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4A0410D1"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37AACC42">
                <v:rect id="矩形 95" o:spid="_x0000_s1108" style="position:absolute;left:0;text-align:left;margin-left:26.85pt;margin-top:11pt;width:68.8pt;height:23.25pt;z-index:251663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" fillcolor="black [3213]" stroked="f" strokecolor="#f2f2f2 [3041]" strokeweight="3pt">
                  <v:shadow color="#7f7f7f [1601]" opacity=".5" offset="1pt"/>
                </v:rect>
              </w:pict>
            </w:r>
          </w:p>
        </w:tc>
        <w:tc>
          <w:tcPr>
            <w:tcW w:w="901" w:type="dxa"/>
            <w:tcBorders>
              <w:top w:val="single" w:sz="4" w:space="0" w:color="auto"/>
              <w:left w:val="single" w:sz="4" w:space="0" w:color="auto"/>
              <w:bottom w:val="single" w:sz="4" w:space="0" w:color="auto"/>
              <w:right w:val="single" w:sz="4" w:space="0" w:color="auto"/>
            </w:tcBorders>
          </w:tcPr>
          <w:p w14:paraId="19060D4D"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r w:rsidR="00931E84" w:rsidRPr="00931E84" w14:paraId="7124D462" w14:textId="77777777" w:rsidTr="009047B3">
        <w:trPr>
          <w:trHeight w:val="1325"/>
        </w:trPr>
        <w:tc>
          <w:tcPr>
            <w:tcW w:w="2518" w:type="dxa"/>
            <w:tcBorders>
              <w:top w:val="single" w:sz="4" w:space="0" w:color="auto"/>
              <w:left w:val="single" w:sz="4" w:space="0" w:color="auto"/>
              <w:bottom w:val="single" w:sz="4" w:space="0" w:color="auto"/>
              <w:right w:val="single" w:sz="4" w:space="0" w:color="auto"/>
            </w:tcBorders>
          </w:tcPr>
          <w:p w14:paraId="5DFFB82E" w14:textId="77777777" w:rsidR="00931E84" w:rsidRPr="00931E84" w:rsidRDefault="00931E84" w:rsidP="00931E84">
            <w:pPr>
              <w:spacing w:after="180" w:line="480" w:lineRule="auto"/>
              <w:ind w:leftChars="0" w:left="0" w:right="139"/>
              <w:jc w:val="center"/>
              <w:rPr>
                <w:rFonts w:ascii="標楷體" w:eastAsia="標楷體" w:hAnsi="標楷體"/>
                <w:b/>
                <w:szCs w:val="24"/>
              </w:rPr>
            </w:pPr>
            <w:r w:rsidRPr="00931E84">
              <w:rPr>
                <w:rFonts w:ascii="標楷體" w:eastAsia="標楷體" w:hAnsi="標楷體" w:hint="eastAsia"/>
                <w:b/>
                <w:szCs w:val="24"/>
              </w:rPr>
              <w:t>確認與修改問題並</w:t>
            </w:r>
            <w:proofErr w:type="gramStart"/>
            <w:r w:rsidRPr="00931E84">
              <w:rPr>
                <w:rFonts w:ascii="標楷體" w:eastAsia="標楷體" w:hAnsi="標楷體" w:hint="eastAsia"/>
                <w:b/>
                <w:szCs w:val="24"/>
              </w:rPr>
              <w:t>增加防呆機制</w:t>
            </w:r>
            <w:proofErr w:type="gramEnd"/>
          </w:p>
        </w:tc>
        <w:tc>
          <w:tcPr>
            <w:tcW w:w="793" w:type="dxa"/>
            <w:tcBorders>
              <w:top w:val="single" w:sz="4" w:space="0" w:color="auto"/>
              <w:left w:val="single" w:sz="4" w:space="0" w:color="auto"/>
              <w:bottom w:val="single" w:sz="4" w:space="0" w:color="auto"/>
              <w:right w:val="single" w:sz="4" w:space="0" w:color="auto"/>
            </w:tcBorders>
          </w:tcPr>
          <w:p w14:paraId="364995E0"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3" w:type="dxa"/>
            <w:tcBorders>
              <w:top w:val="single" w:sz="4" w:space="0" w:color="auto"/>
              <w:left w:val="single" w:sz="4" w:space="0" w:color="auto"/>
              <w:bottom w:val="single" w:sz="4" w:space="0" w:color="auto"/>
              <w:right w:val="single" w:sz="4" w:space="0" w:color="auto"/>
            </w:tcBorders>
          </w:tcPr>
          <w:p w14:paraId="4007920F"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tcBorders>
              <w:top w:val="single" w:sz="4" w:space="0" w:color="auto"/>
              <w:left w:val="single" w:sz="4" w:space="0" w:color="auto"/>
              <w:bottom w:val="single" w:sz="4" w:space="0" w:color="auto"/>
              <w:right w:val="single" w:sz="4" w:space="0" w:color="auto"/>
            </w:tcBorders>
          </w:tcPr>
          <w:p w14:paraId="7D7B2190"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992" w:type="dxa"/>
            <w:gridSpan w:val="2"/>
            <w:tcBorders>
              <w:top w:val="single" w:sz="4" w:space="0" w:color="auto"/>
              <w:left w:val="single" w:sz="4" w:space="0" w:color="auto"/>
              <w:bottom w:val="single" w:sz="4" w:space="0" w:color="auto"/>
              <w:right w:val="single" w:sz="4" w:space="0" w:color="auto"/>
            </w:tcBorders>
          </w:tcPr>
          <w:p w14:paraId="77C38287"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c>
          <w:tcPr>
            <w:tcW w:w="1134" w:type="dxa"/>
            <w:tcBorders>
              <w:top w:val="single" w:sz="4" w:space="0" w:color="auto"/>
              <w:left w:val="single" w:sz="4" w:space="0" w:color="auto"/>
              <w:bottom w:val="single" w:sz="4" w:space="0" w:color="auto"/>
              <w:right w:val="single" w:sz="4" w:space="0" w:color="auto"/>
            </w:tcBorders>
          </w:tcPr>
          <w:p w14:paraId="22736091" w14:textId="77777777" w:rsidR="00931E84" w:rsidRPr="00931E84" w:rsidRDefault="00547193" w:rsidP="00931E84">
            <w:pPr>
              <w:spacing w:after="180" w:line="480" w:lineRule="auto"/>
              <w:ind w:leftChars="0" w:left="0" w:right="139"/>
              <w:jc w:val="center"/>
              <w:rPr>
                <w:rFonts w:ascii="標楷體" w:eastAsia="標楷體" w:hAnsi="標楷體"/>
                <w:b/>
                <w:szCs w:val="24"/>
              </w:rPr>
            </w:pPr>
            <w:r>
              <w:rPr>
                <w:rFonts w:ascii="標楷體" w:eastAsia="標楷體" w:hAnsi="標楷體"/>
                <w:b/>
                <w:noProof/>
                <w:szCs w:val="24"/>
              </w:rPr>
              <w:pict w14:anchorId="2E6AD1BA">
                <v:rect id="矩形 2" o:spid="_x0000_s1107" style="position:absolute;left:0;text-align:left;margin-left:26.85pt;margin-top:28.5pt;width:68.8pt;height:23.25pt;z-index:2516648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" fillcolor="black [3213]" stroked="f" strokecolor="#f2f2f2 [3041]" strokeweight="3pt">
                  <v:shadow color="#7f7f7f [1601]" opacity=".5" offset="1pt"/>
                </v:rect>
              </w:pict>
            </w:r>
          </w:p>
        </w:tc>
        <w:tc>
          <w:tcPr>
            <w:tcW w:w="901" w:type="dxa"/>
            <w:tcBorders>
              <w:top w:val="single" w:sz="4" w:space="0" w:color="auto"/>
              <w:left w:val="single" w:sz="4" w:space="0" w:color="auto"/>
              <w:bottom w:val="single" w:sz="4" w:space="0" w:color="auto"/>
              <w:right w:val="single" w:sz="4" w:space="0" w:color="auto"/>
            </w:tcBorders>
          </w:tcPr>
          <w:p w14:paraId="3F4C6754" w14:textId="77777777" w:rsidR="00931E84" w:rsidRPr="00931E84" w:rsidRDefault="00931E84" w:rsidP="00931E84">
            <w:pPr>
              <w:spacing w:after="180" w:line="480" w:lineRule="auto"/>
              <w:ind w:leftChars="0" w:left="0" w:right="139"/>
              <w:jc w:val="center"/>
              <w:rPr>
                <w:rFonts w:ascii="標楷體" w:eastAsia="標楷體" w:hAnsi="標楷體"/>
                <w:b/>
                <w:szCs w:val="24"/>
              </w:rPr>
            </w:pPr>
          </w:p>
        </w:tc>
      </w:tr>
    </w:tbl>
    <w:p w14:paraId="40BF9074" w14:textId="73098AD3"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5D4082B6" w14:textId="0EE35829" w:rsidR="00181D59" w:rsidRPr="00931E84" w:rsidRDefault="007F44CA" w:rsidP="007F44CA">
      <w:pPr>
        <w:widowControl/>
        <w:spacing w:after="180"/>
        <w:ind w:left="480" w:right="139"/>
        <w:rPr>
          <w:rFonts w:ascii="標楷體" w:eastAsia="標楷體" w:hAnsi="標楷體" w:cs="Arial"/>
          <w:color w:val="000000"/>
          <w:szCs w:val="24"/>
          <w:shd w:val="clear" w:color="auto" w:fill="FFFFFF"/>
        </w:rPr>
      </w:pPr>
      <w:r>
        <w:rPr>
          <w:rFonts w:ascii="標楷體" w:eastAsia="標楷體" w:hAnsi="標楷體" w:cs="Arial"/>
          <w:color w:val="000000"/>
          <w:szCs w:val="24"/>
          <w:shd w:val="clear" w:color="auto" w:fill="FFFFFF"/>
        </w:rPr>
        <w:br w:type="page"/>
      </w:r>
    </w:p>
    <w:p w14:paraId="42077E91" w14:textId="77777777" w:rsidR="0061537B" w:rsidRPr="00035906" w:rsidRDefault="0061537B" w:rsidP="0061537B">
      <w:pPr>
        <w:spacing w:after="180" w:line="240" w:lineRule="auto"/>
        <w:ind w:leftChars="0" w:left="0" w:right="139"/>
        <w:rPr>
          <w:rFonts w:ascii="標楷體" w:eastAsia="標楷體" w:hAnsi="標楷體" w:cs="Arial"/>
          <w:b/>
          <w:color w:val="000000"/>
          <w:szCs w:val="24"/>
          <w:shd w:val="clear" w:color="auto" w:fill="FFFFFF"/>
        </w:rPr>
      </w:pPr>
      <w:r w:rsidRPr="00035906">
        <w:rPr>
          <w:rFonts w:ascii="標楷體" w:eastAsia="標楷體" w:hAnsi="標楷體" w:cs="Arial" w:hint="eastAsia"/>
          <w:b/>
          <w:color w:val="000000"/>
          <w:szCs w:val="24"/>
          <w:shd w:val="clear" w:color="auto" w:fill="FFFFFF"/>
        </w:rPr>
        <w:t>二、</w:t>
      </w:r>
      <w:r w:rsidR="005535E3">
        <w:rPr>
          <w:rFonts w:ascii="標楷體" w:eastAsia="標楷體" w:hAnsi="標楷體" w:cs="Arial" w:hint="eastAsia"/>
          <w:b/>
          <w:color w:val="000000"/>
          <w:szCs w:val="24"/>
          <w:shd w:val="clear" w:color="auto" w:fill="FFFFFF"/>
        </w:rPr>
        <w:t>組</w:t>
      </w:r>
      <w:r w:rsidRPr="00035906">
        <w:rPr>
          <w:rFonts w:ascii="標楷體" w:eastAsia="標楷體" w:hAnsi="標楷體" w:cs="Arial" w:hint="eastAsia"/>
          <w:b/>
          <w:color w:val="000000"/>
          <w:szCs w:val="24"/>
          <w:shd w:val="clear" w:color="auto" w:fill="FFFFFF"/>
        </w:rPr>
        <w:t>織分工表</w:t>
      </w:r>
    </w:p>
    <w:tbl>
      <w:tblPr>
        <w:tblW w:w="0" w:type="auto"/>
        <w:tblBorders>
          <w:bottom w:val="single" w:sz="4" w:space="0" w:color="auto"/>
        </w:tblBorders>
        <w:tblLook w:val="04A0" w:firstRow="1" w:lastRow="0" w:firstColumn="1" w:lastColumn="0" w:noHBand="0" w:noVBand="1"/>
      </w:tblPr>
      <w:tblGrid>
        <w:gridCol w:w="2765"/>
        <w:gridCol w:w="2766"/>
      </w:tblGrid>
      <w:tr w:rsidR="000E7CE3" w:rsidRPr="00931E84" w14:paraId="75046D49" w14:textId="77777777" w:rsidTr="009047B3">
        <w:tc>
          <w:tcPr>
            <w:tcW w:w="2765" w:type="dxa"/>
            <w:tcBorders>
              <w:bottom w:val="single" w:sz="4" w:space="0" w:color="auto"/>
            </w:tcBorders>
          </w:tcPr>
          <w:p w14:paraId="7A652D90" w14:textId="7EE58E67" w:rsidR="000E7CE3" w:rsidRPr="00931E84" w:rsidRDefault="000E7CE3" w:rsidP="000E7CE3">
            <w:pPr>
              <w:spacing w:after="180"/>
              <w:ind w:leftChars="0" w:left="0" w:right="139"/>
              <w:jc w:val="center"/>
              <w:rPr>
                <w:rFonts w:ascii="標楷體" w:eastAsia="標楷體" w:hAnsi="標楷體"/>
                <w:szCs w:val="32"/>
              </w:rPr>
            </w:pPr>
            <w:r>
              <w:rPr>
                <w:rFonts w:ascii="標楷體" w:eastAsia="標楷體" w:hAnsi="標楷體" w:hint="eastAsia"/>
                <w:szCs w:val="32"/>
              </w:rPr>
              <w:t>組 員</w:t>
            </w:r>
            <w:r w:rsidRPr="00931E84">
              <w:rPr>
                <w:rFonts w:ascii="標楷體" w:eastAsia="標楷體" w:hAnsi="標楷體" w:hint="eastAsia"/>
                <w:szCs w:val="32"/>
              </w:rPr>
              <w:t xml:space="preserve"> 姓 名</w:t>
            </w:r>
          </w:p>
        </w:tc>
        <w:tc>
          <w:tcPr>
            <w:tcW w:w="2766" w:type="dxa"/>
            <w:tcBorders>
              <w:bottom w:val="single" w:sz="4" w:space="0" w:color="auto"/>
            </w:tcBorders>
          </w:tcPr>
          <w:p w14:paraId="1691DE28"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工 作 內 容</w:t>
            </w:r>
          </w:p>
        </w:tc>
      </w:tr>
      <w:tr w:rsidR="000E7CE3" w:rsidRPr="00931E84" w14:paraId="669EEED3" w14:textId="77777777" w:rsidTr="009047B3">
        <w:tc>
          <w:tcPr>
            <w:tcW w:w="2765" w:type="dxa"/>
            <w:tcBorders>
              <w:top w:val="single" w:sz="4" w:space="0" w:color="auto"/>
              <w:bottom w:val="single" w:sz="4" w:space="0" w:color="auto"/>
            </w:tcBorders>
            <w:vAlign w:val="center"/>
          </w:tcPr>
          <w:p w14:paraId="74D2998A" w14:textId="77777777" w:rsidR="000E7CE3" w:rsidRPr="00931E84" w:rsidRDefault="000E7CE3" w:rsidP="000E7CE3">
            <w:pPr>
              <w:spacing w:after="180"/>
              <w:ind w:leftChars="0" w:left="0" w:right="139"/>
              <w:jc w:val="center"/>
              <w:rPr>
                <w:rFonts w:ascii="標楷體" w:eastAsia="標楷體" w:hAnsi="標楷體"/>
                <w:szCs w:val="32"/>
              </w:rPr>
            </w:pPr>
            <w:r w:rsidRPr="00931E84">
              <w:rPr>
                <w:rFonts w:ascii="標楷體" w:eastAsia="標楷體" w:hAnsi="標楷體" w:hint="eastAsia"/>
                <w:szCs w:val="32"/>
              </w:rPr>
              <w:t>葉展輝</w:t>
            </w:r>
          </w:p>
        </w:tc>
        <w:tc>
          <w:tcPr>
            <w:tcW w:w="2766" w:type="dxa"/>
            <w:tcBorders>
              <w:top w:val="single" w:sz="4" w:space="0" w:color="auto"/>
              <w:bottom w:val="single" w:sz="4" w:space="0" w:color="auto"/>
            </w:tcBorders>
          </w:tcPr>
          <w:p w14:paraId="4E593CF7"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系統前台</w:t>
            </w:r>
          </w:p>
          <w:p w14:paraId="5084B70E"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WEKA研究分析</w:t>
            </w:r>
          </w:p>
          <w:p w14:paraId="0E6F8070"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PPT製作</w:t>
            </w:r>
          </w:p>
        </w:tc>
      </w:tr>
      <w:tr w:rsidR="000E7CE3" w:rsidRPr="00931E84" w14:paraId="79866DE8" w14:textId="77777777" w:rsidTr="009047B3">
        <w:tblPrEx>
          <w:tblBorders>
            <w:bottom w:val="none" w:sz="0" w:space="0" w:color="auto"/>
          </w:tblBorders>
        </w:tblPrEx>
        <w:tc>
          <w:tcPr>
            <w:tcW w:w="2765" w:type="dxa"/>
            <w:tcBorders>
              <w:top w:val="single" w:sz="4" w:space="0" w:color="auto"/>
              <w:bottom w:val="single" w:sz="4" w:space="0" w:color="auto"/>
            </w:tcBorders>
            <w:vAlign w:val="center"/>
          </w:tcPr>
          <w:p w14:paraId="1133EB51" w14:textId="77777777" w:rsidR="000E7CE3" w:rsidRPr="00931E84" w:rsidRDefault="000E7CE3" w:rsidP="000E7CE3">
            <w:pPr>
              <w:spacing w:after="180"/>
              <w:ind w:leftChars="0" w:left="0" w:right="139"/>
              <w:jc w:val="center"/>
              <w:rPr>
                <w:rFonts w:ascii="標楷體" w:eastAsia="標楷體" w:hAnsi="標楷體"/>
                <w:szCs w:val="32"/>
              </w:rPr>
            </w:pPr>
            <w:r w:rsidRPr="00931E84">
              <w:rPr>
                <w:rFonts w:ascii="標楷體" w:eastAsia="標楷體" w:hAnsi="標楷體" w:hint="eastAsia"/>
                <w:szCs w:val="32"/>
              </w:rPr>
              <w:t>許芳瑜</w:t>
            </w:r>
          </w:p>
        </w:tc>
        <w:tc>
          <w:tcPr>
            <w:tcW w:w="2766" w:type="dxa"/>
            <w:tcBorders>
              <w:top w:val="single" w:sz="4" w:space="0" w:color="auto"/>
              <w:bottom w:val="single" w:sz="4" w:space="0" w:color="auto"/>
            </w:tcBorders>
          </w:tcPr>
          <w:p w14:paraId="0FD73468"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系統前台</w:t>
            </w:r>
          </w:p>
          <w:p w14:paraId="4E02332D"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APP介面設計</w:t>
            </w:r>
          </w:p>
          <w:p w14:paraId="4572246F"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海報、LOGO設計</w:t>
            </w:r>
          </w:p>
          <w:p w14:paraId="46EC7D0E"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PPT製作</w:t>
            </w:r>
          </w:p>
        </w:tc>
      </w:tr>
      <w:tr w:rsidR="000E7CE3" w:rsidRPr="00931E84" w14:paraId="18CE755E" w14:textId="77777777" w:rsidTr="009047B3">
        <w:tblPrEx>
          <w:tblBorders>
            <w:bottom w:val="none" w:sz="0" w:space="0" w:color="auto"/>
            <w:insideH w:val="single" w:sz="4" w:space="0" w:color="auto"/>
          </w:tblBorders>
        </w:tblPrEx>
        <w:tc>
          <w:tcPr>
            <w:tcW w:w="2765" w:type="dxa"/>
            <w:tcBorders>
              <w:top w:val="single" w:sz="4" w:space="0" w:color="auto"/>
            </w:tcBorders>
            <w:vAlign w:val="center"/>
          </w:tcPr>
          <w:p w14:paraId="0B06F8DE" w14:textId="77777777" w:rsidR="000E7CE3" w:rsidRPr="00931E84" w:rsidRDefault="000E7CE3" w:rsidP="000E7CE3">
            <w:pPr>
              <w:spacing w:after="180"/>
              <w:ind w:leftChars="0" w:left="0" w:right="139"/>
              <w:jc w:val="center"/>
              <w:rPr>
                <w:rFonts w:ascii="標楷體" w:eastAsia="標楷體" w:hAnsi="標楷體"/>
                <w:szCs w:val="32"/>
              </w:rPr>
            </w:pPr>
            <w:proofErr w:type="gramStart"/>
            <w:r w:rsidRPr="00931E84">
              <w:rPr>
                <w:rFonts w:ascii="標楷體" w:eastAsia="標楷體" w:hAnsi="標楷體" w:hint="eastAsia"/>
                <w:szCs w:val="32"/>
              </w:rPr>
              <w:t>唐中凡</w:t>
            </w:r>
            <w:proofErr w:type="gramEnd"/>
          </w:p>
        </w:tc>
        <w:tc>
          <w:tcPr>
            <w:tcW w:w="2766" w:type="dxa"/>
            <w:tcBorders>
              <w:top w:val="single" w:sz="4" w:space="0" w:color="auto"/>
            </w:tcBorders>
          </w:tcPr>
          <w:p w14:paraId="25861FA3"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系統後台</w:t>
            </w:r>
          </w:p>
          <w:p w14:paraId="25787287"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APP內容撰寫</w:t>
            </w:r>
          </w:p>
        </w:tc>
      </w:tr>
      <w:tr w:rsidR="000E7CE3" w:rsidRPr="00931E84" w14:paraId="2E96331D" w14:textId="77777777" w:rsidTr="009047B3">
        <w:tblPrEx>
          <w:tblBorders>
            <w:bottom w:val="none" w:sz="0" w:space="0" w:color="auto"/>
            <w:insideH w:val="single" w:sz="4" w:space="0" w:color="auto"/>
          </w:tblBorders>
        </w:tblPrEx>
        <w:tc>
          <w:tcPr>
            <w:tcW w:w="2765" w:type="dxa"/>
            <w:vAlign w:val="center"/>
          </w:tcPr>
          <w:p w14:paraId="23527E35" w14:textId="0FAE898E" w:rsidR="000E7CE3" w:rsidRPr="00931E84" w:rsidRDefault="000E7CE3" w:rsidP="000E7CE3">
            <w:pPr>
              <w:spacing w:after="180" w:line="480" w:lineRule="auto"/>
              <w:ind w:leftChars="0" w:left="0" w:right="139"/>
              <w:jc w:val="center"/>
              <w:rPr>
                <w:rFonts w:ascii="標楷體" w:eastAsia="標楷體" w:hAnsi="標楷體"/>
                <w:szCs w:val="32"/>
              </w:rPr>
            </w:pPr>
            <w:r w:rsidRPr="00931E84">
              <w:rPr>
                <w:rFonts w:ascii="標楷體" w:eastAsia="標楷體" w:hAnsi="標楷體" w:hint="eastAsia"/>
                <w:szCs w:val="32"/>
              </w:rPr>
              <w:t>林瑋鴻</w:t>
            </w:r>
          </w:p>
        </w:tc>
        <w:tc>
          <w:tcPr>
            <w:tcW w:w="2766" w:type="dxa"/>
          </w:tcPr>
          <w:p w14:paraId="2EC07C44"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系統後台</w:t>
            </w:r>
          </w:p>
          <w:p w14:paraId="296BFB58" w14:textId="77777777" w:rsidR="000E7CE3" w:rsidRPr="00931E84" w:rsidRDefault="000E7CE3" w:rsidP="00931E84">
            <w:pPr>
              <w:spacing w:after="180"/>
              <w:ind w:leftChars="0" w:left="0" w:right="139"/>
              <w:jc w:val="center"/>
              <w:rPr>
                <w:rFonts w:ascii="標楷體" w:eastAsia="標楷體" w:hAnsi="標楷體"/>
                <w:szCs w:val="32"/>
              </w:rPr>
            </w:pPr>
            <w:r w:rsidRPr="00931E84">
              <w:rPr>
                <w:rFonts w:ascii="標楷體" w:eastAsia="標楷體" w:hAnsi="標楷體" w:hint="eastAsia"/>
                <w:szCs w:val="32"/>
              </w:rPr>
              <w:t>APP內容撰寫</w:t>
            </w:r>
          </w:p>
        </w:tc>
      </w:tr>
      <w:tr w:rsidR="000E7CE3" w:rsidRPr="00931E84" w14:paraId="4DCAF310" w14:textId="77777777" w:rsidTr="000E7CE3">
        <w:tblPrEx>
          <w:tblBorders>
            <w:bottom w:val="none" w:sz="0" w:space="0" w:color="auto"/>
          </w:tblBorders>
        </w:tblPrEx>
        <w:tc>
          <w:tcPr>
            <w:tcW w:w="2765" w:type="dxa"/>
            <w:vAlign w:val="center"/>
          </w:tcPr>
          <w:p w14:paraId="79DF46E7" w14:textId="57310C37" w:rsidR="000E7CE3" w:rsidRPr="00931E84" w:rsidRDefault="000E7CE3" w:rsidP="000E7CE3">
            <w:pPr>
              <w:spacing w:after="180" w:line="480" w:lineRule="auto"/>
              <w:ind w:leftChars="0" w:left="0" w:right="139"/>
              <w:jc w:val="center"/>
              <w:rPr>
                <w:rFonts w:ascii="標楷體" w:eastAsia="標楷體" w:hAnsi="標楷體" w:hint="eastAsia"/>
                <w:szCs w:val="32"/>
              </w:rPr>
            </w:pPr>
            <w:r w:rsidRPr="000E7CE3">
              <w:rPr>
                <w:rFonts w:ascii="標楷體" w:eastAsia="標楷體" w:hAnsi="標楷體" w:hint="eastAsia"/>
                <w:szCs w:val="32"/>
              </w:rPr>
              <w:t>張雅琦</w:t>
            </w:r>
          </w:p>
        </w:tc>
        <w:tc>
          <w:tcPr>
            <w:tcW w:w="2766" w:type="dxa"/>
          </w:tcPr>
          <w:p w14:paraId="05B00C0D" w14:textId="1AECC4A9" w:rsidR="000E7CE3" w:rsidRPr="00931E84" w:rsidRDefault="000E7CE3" w:rsidP="000E7CE3">
            <w:pPr>
              <w:spacing w:after="180" w:line="480" w:lineRule="auto"/>
              <w:ind w:leftChars="0" w:left="0" w:right="139"/>
              <w:jc w:val="center"/>
              <w:rPr>
                <w:rFonts w:ascii="標楷體" w:eastAsia="標楷體" w:hAnsi="標楷體" w:hint="eastAsia"/>
                <w:szCs w:val="32"/>
              </w:rPr>
            </w:pPr>
            <w:r>
              <w:rPr>
                <w:rFonts w:ascii="標楷體" w:eastAsia="標楷體" w:hAnsi="標楷體" w:hint="eastAsia"/>
                <w:szCs w:val="32"/>
              </w:rPr>
              <w:t>企劃書撰寫</w:t>
            </w:r>
          </w:p>
        </w:tc>
      </w:tr>
    </w:tbl>
    <w:p w14:paraId="52809F01" w14:textId="2357380D" w:rsidR="00953AE6" w:rsidRDefault="00782F66" w:rsidP="00782F66">
      <w:pPr>
        <w:spacing w:after="180" w:line="240" w:lineRule="auto"/>
        <w:ind w:leftChars="0" w:left="0" w:right="139"/>
        <w:rPr>
          <w:rFonts w:ascii="標楷體" w:eastAsia="標楷體" w:hAnsi="標楷體" w:cs="Arial"/>
          <w:b/>
          <w:color w:val="000000"/>
          <w:szCs w:val="24"/>
          <w:shd w:val="clear" w:color="auto" w:fill="FFFFFF"/>
        </w:rPr>
      </w:pPr>
      <w:r>
        <w:rPr>
          <w:rFonts w:ascii="標楷體" w:eastAsia="標楷體" w:hAnsi="標楷體" w:cs="Arial" w:hint="eastAsia"/>
          <w:b/>
          <w:color w:val="000000"/>
          <w:szCs w:val="24"/>
          <w:shd w:val="clear" w:color="auto" w:fill="FFFFFF"/>
        </w:rPr>
        <w:t>陸、</w:t>
      </w:r>
      <w:r w:rsidR="00953AE6" w:rsidRPr="00782F66">
        <w:rPr>
          <w:rFonts w:ascii="標楷體" w:eastAsia="標楷體" w:hAnsi="標楷體" w:cs="Arial" w:hint="eastAsia"/>
          <w:b/>
          <w:color w:val="000000"/>
          <w:szCs w:val="24"/>
          <w:shd w:val="clear" w:color="auto" w:fill="FFFFFF"/>
        </w:rPr>
        <w:t>商業價值：</w:t>
      </w:r>
    </w:p>
    <w:p w14:paraId="640E1773" w14:textId="77777777" w:rsidR="00782F66" w:rsidRPr="00782F66" w:rsidRDefault="00782F66" w:rsidP="00782F66">
      <w:pPr>
        <w:spacing w:after="180" w:line="240" w:lineRule="auto"/>
        <w:ind w:leftChars="0" w:left="0" w:right="139"/>
        <w:rPr>
          <w:rFonts w:ascii="標楷體" w:eastAsia="標楷體" w:hAnsi="標楷體" w:cs="Arial"/>
          <w:b/>
          <w:color w:val="000000"/>
          <w:szCs w:val="24"/>
          <w:shd w:val="clear" w:color="auto" w:fill="FFFFFF"/>
        </w:rPr>
      </w:pPr>
    </w:p>
    <w:tbl>
      <w:tblPr>
        <w:tblW w:w="0" w:type="auto"/>
        <w:tblBorders>
          <w:top w:val="single" w:sz="4" w:space="0" w:color="auto"/>
          <w:insideH w:val="single" w:sz="4" w:space="0" w:color="auto"/>
          <w:insideV w:val="single" w:sz="4" w:space="0" w:color="auto"/>
        </w:tblBorders>
        <w:tblLook w:val="04A0" w:firstRow="1" w:lastRow="0" w:firstColumn="1" w:lastColumn="0" w:noHBand="0" w:noVBand="1"/>
      </w:tblPr>
      <w:tblGrid>
        <w:gridCol w:w="1809"/>
        <w:gridCol w:w="6553"/>
      </w:tblGrid>
      <w:tr w:rsidR="00953AE6" w:rsidRPr="00FA1EE7" w14:paraId="7A15A1FE" w14:textId="77777777" w:rsidTr="0040431F">
        <w:tc>
          <w:tcPr>
            <w:tcW w:w="1809" w:type="dxa"/>
          </w:tcPr>
          <w:p w14:paraId="2B60DDBA" w14:textId="77777777" w:rsidR="00953AE6" w:rsidRPr="00FA1EE7" w:rsidRDefault="00953AE6" w:rsidP="008C4F7E">
            <w:pPr>
              <w:pStyle w:val="2"/>
              <w:spacing w:line="240" w:lineRule="auto"/>
              <w:rPr>
                <w:sz w:val="24"/>
                <w:szCs w:val="24"/>
              </w:rPr>
            </w:pPr>
            <w:bookmarkStart w:id="26" w:name="_Toc485306119"/>
            <w:r w:rsidRPr="00FA1EE7">
              <w:rPr>
                <w:rFonts w:hint="eastAsia"/>
                <w:sz w:val="24"/>
                <w:szCs w:val="24"/>
              </w:rPr>
              <w:t>合作對象</w:t>
            </w:r>
            <w:bookmarkEnd w:id="26"/>
          </w:p>
        </w:tc>
        <w:tc>
          <w:tcPr>
            <w:tcW w:w="6553" w:type="dxa"/>
          </w:tcPr>
          <w:p w14:paraId="3E2705C8" w14:textId="77777777" w:rsidR="00953AE6" w:rsidRPr="00FA1EE7" w:rsidRDefault="00953AE6" w:rsidP="008C4F7E">
            <w:pPr>
              <w:pStyle w:val="2"/>
              <w:spacing w:line="240" w:lineRule="auto"/>
              <w:rPr>
                <w:sz w:val="24"/>
                <w:szCs w:val="24"/>
              </w:rPr>
            </w:pPr>
            <w:bookmarkStart w:id="27" w:name="_Toc485306120"/>
            <w:r w:rsidRPr="00FA1EE7">
              <w:rPr>
                <w:rFonts w:hint="eastAsia"/>
                <w:sz w:val="24"/>
                <w:szCs w:val="24"/>
              </w:rPr>
              <w:t>描述</w:t>
            </w:r>
            <w:bookmarkEnd w:id="27"/>
          </w:p>
        </w:tc>
      </w:tr>
      <w:tr w:rsidR="00953AE6" w:rsidRPr="00FA1EE7" w14:paraId="141120C5" w14:textId="77777777" w:rsidTr="008C4F7E">
        <w:tblPrEx>
          <w:tblBorders>
            <w:top w:val="none" w:sz="0" w:space="0" w:color="auto"/>
          </w:tblBorders>
        </w:tblPrEx>
        <w:tc>
          <w:tcPr>
            <w:tcW w:w="1809" w:type="dxa"/>
          </w:tcPr>
          <w:p w14:paraId="2AF49366" w14:textId="77777777" w:rsidR="00953AE6" w:rsidRPr="00FA1EE7" w:rsidRDefault="00953AE6" w:rsidP="008C4F7E">
            <w:pPr>
              <w:pStyle w:val="2"/>
              <w:spacing w:line="240" w:lineRule="auto"/>
              <w:rPr>
                <w:color w:val="000000" w:themeColor="text1"/>
                <w:sz w:val="24"/>
                <w:szCs w:val="24"/>
              </w:rPr>
            </w:pPr>
            <w:bookmarkStart w:id="28" w:name="_Toc485306121"/>
            <w:r w:rsidRPr="00FA1EE7">
              <w:rPr>
                <w:rFonts w:hint="eastAsia"/>
                <w:color w:val="000000" w:themeColor="text1"/>
                <w:sz w:val="24"/>
                <w:szCs w:val="24"/>
              </w:rPr>
              <w:t>安養中心</w:t>
            </w:r>
            <w:bookmarkEnd w:id="28"/>
          </w:p>
        </w:tc>
        <w:tc>
          <w:tcPr>
            <w:tcW w:w="6553" w:type="dxa"/>
          </w:tcPr>
          <w:p w14:paraId="03C768EE" w14:textId="77777777" w:rsidR="00953AE6" w:rsidRPr="00FA1EE7" w:rsidRDefault="00953AE6" w:rsidP="008C4F7E">
            <w:pPr>
              <w:pStyle w:val="2"/>
              <w:spacing w:line="240" w:lineRule="auto"/>
              <w:rPr>
                <w:b w:val="0"/>
                <w:color w:val="000000" w:themeColor="text1"/>
                <w:sz w:val="24"/>
                <w:szCs w:val="24"/>
              </w:rPr>
            </w:pPr>
            <w:bookmarkStart w:id="29" w:name="_Toc485306122"/>
            <w:r w:rsidRPr="00FA1EE7">
              <w:rPr>
                <w:rFonts w:hint="eastAsia"/>
                <w:b w:val="0"/>
                <w:color w:val="000000" w:themeColor="text1"/>
                <w:sz w:val="24"/>
                <w:szCs w:val="24"/>
              </w:rPr>
              <w:t>我們可以推出客製化旅遊行程，與安養中心合作，讓安養中心可以以在地化旅遊為基礎，定期安排老人出外旅遊。</w:t>
            </w:r>
            <w:bookmarkEnd w:id="29"/>
          </w:p>
        </w:tc>
      </w:tr>
      <w:tr w:rsidR="00953AE6" w:rsidRPr="00FA1EE7" w14:paraId="4164DB4C" w14:textId="77777777" w:rsidTr="008C4F7E">
        <w:tblPrEx>
          <w:tblBorders>
            <w:top w:val="none" w:sz="0" w:space="0" w:color="auto"/>
          </w:tblBorders>
        </w:tblPrEx>
        <w:tc>
          <w:tcPr>
            <w:tcW w:w="1809" w:type="dxa"/>
          </w:tcPr>
          <w:p w14:paraId="7022E2C8" w14:textId="77777777" w:rsidR="00953AE6" w:rsidRPr="00FA1EE7" w:rsidRDefault="00953AE6" w:rsidP="008C4F7E">
            <w:pPr>
              <w:pStyle w:val="2"/>
              <w:spacing w:line="240" w:lineRule="auto"/>
              <w:rPr>
                <w:color w:val="000000" w:themeColor="text1"/>
                <w:sz w:val="24"/>
                <w:szCs w:val="24"/>
              </w:rPr>
            </w:pPr>
            <w:bookmarkStart w:id="30" w:name="_Toc485306123"/>
            <w:r w:rsidRPr="00FA1EE7">
              <w:rPr>
                <w:rFonts w:hint="eastAsia"/>
                <w:color w:val="000000" w:themeColor="text1"/>
                <w:sz w:val="24"/>
                <w:szCs w:val="24"/>
              </w:rPr>
              <w:t>商家</w:t>
            </w:r>
            <w:bookmarkEnd w:id="30"/>
          </w:p>
        </w:tc>
        <w:tc>
          <w:tcPr>
            <w:tcW w:w="6553" w:type="dxa"/>
          </w:tcPr>
          <w:p w14:paraId="0562FBDC" w14:textId="77777777" w:rsidR="00953AE6" w:rsidRPr="00FA1EE7" w:rsidRDefault="00953AE6" w:rsidP="008C4F7E">
            <w:pPr>
              <w:spacing w:after="180"/>
              <w:ind w:leftChars="0" w:left="0" w:right="139"/>
              <w:rPr>
                <w:rFonts w:ascii="標楷體" w:eastAsia="標楷體" w:hAnsi="標楷體"/>
                <w:szCs w:val="24"/>
              </w:rPr>
            </w:pPr>
            <w:r w:rsidRPr="00FA1EE7">
              <w:rPr>
                <w:rFonts w:ascii="標楷體" w:eastAsia="標楷體" w:hAnsi="標楷體" w:hint="eastAsia"/>
                <w:szCs w:val="24"/>
              </w:rPr>
              <w:t>我們可以新增獎勵制度，年長者每完成一套行程就會有相對應的點數，此點數可以累積兌換一些商家的折價卷。</w:t>
            </w:r>
          </w:p>
        </w:tc>
      </w:tr>
      <w:tr w:rsidR="00953AE6" w:rsidRPr="00FA1EE7" w14:paraId="596AF206" w14:textId="77777777" w:rsidTr="008C4F7E">
        <w:tblPrEx>
          <w:tblBorders>
            <w:top w:val="none" w:sz="0" w:space="0" w:color="auto"/>
          </w:tblBorders>
        </w:tblPrEx>
        <w:tc>
          <w:tcPr>
            <w:tcW w:w="1809" w:type="dxa"/>
          </w:tcPr>
          <w:p w14:paraId="553DCB2C" w14:textId="77777777" w:rsidR="00953AE6" w:rsidRPr="00FA1EE7" w:rsidRDefault="00953AE6" w:rsidP="008C4F7E">
            <w:pPr>
              <w:pStyle w:val="2"/>
              <w:spacing w:line="240" w:lineRule="auto"/>
              <w:rPr>
                <w:color w:val="000000" w:themeColor="text1"/>
                <w:sz w:val="24"/>
                <w:szCs w:val="24"/>
              </w:rPr>
            </w:pPr>
            <w:bookmarkStart w:id="31" w:name="_Toc485306124"/>
            <w:r w:rsidRPr="00FA1EE7">
              <w:rPr>
                <w:rFonts w:hint="eastAsia"/>
                <w:color w:val="000000" w:themeColor="text1"/>
                <w:sz w:val="24"/>
                <w:szCs w:val="24"/>
              </w:rPr>
              <w:t>實體旅行社</w:t>
            </w:r>
            <w:bookmarkEnd w:id="31"/>
          </w:p>
        </w:tc>
        <w:tc>
          <w:tcPr>
            <w:tcW w:w="6553" w:type="dxa"/>
          </w:tcPr>
          <w:p w14:paraId="3EA84BA6" w14:textId="77777777" w:rsidR="00953AE6" w:rsidRPr="00FA1EE7" w:rsidRDefault="00953AE6" w:rsidP="008C4F7E">
            <w:pPr>
              <w:pStyle w:val="2"/>
              <w:spacing w:line="240" w:lineRule="auto"/>
              <w:rPr>
                <w:b w:val="0"/>
                <w:color w:val="000000" w:themeColor="text1"/>
                <w:sz w:val="24"/>
                <w:szCs w:val="24"/>
              </w:rPr>
            </w:pPr>
            <w:bookmarkStart w:id="32" w:name="_Toc485306125"/>
            <w:r w:rsidRPr="00FA1EE7">
              <w:rPr>
                <w:rFonts w:hint="eastAsia"/>
                <w:b w:val="0"/>
                <w:color w:val="000000" w:themeColor="text1"/>
                <w:sz w:val="24"/>
                <w:szCs w:val="24"/>
              </w:rPr>
              <w:t>與實體旅行社合作，結合資訊科技，將我們既有的套裝行程與他們的資料重整</w:t>
            </w:r>
            <w:proofErr w:type="gramStart"/>
            <w:r w:rsidRPr="00FA1EE7">
              <w:rPr>
                <w:rFonts w:hint="eastAsia"/>
                <w:b w:val="0"/>
                <w:color w:val="000000" w:themeColor="text1"/>
                <w:sz w:val="24"/>
                <w:szCs w:val="24"/>
              </w:rPr>
              <w:t>規</w:t>
            </w:r>
            <w:proofErr w:type="gramEnd"/>
            <w:r w:rsidRPr="00FA1EE7">
              <w:rPr>
                <w:rFonts w:hint="eastAsia"/>
                <w:b w:val="0"/>
                <w:color w:val="000000" w:themeColor="text1"/>
                <w:sz w:val="24"/>
                <w:szCs w:val="24"/>
              </w:rPr>
              <w:t>畫，推出適合老人的客製化行程。</w:t>
            </w:r>
            <w:bookmarkEnd w:id="32"/>
          </w:p>
        </w:tc>
      </w:tr>
    </w:tbl>
    <w:p w14:paraId="76D3BE65" w14:textId="77777777" w:rsidR="00953AE6" w:rsidRPr="00953AE6" w:rsidRDefault="00953AE6" w:rsidP="0061537B">
      <w:pPr>
        <w:spacing w:after="180" w:line="240" w:lineRule="auto"/>
        <w:ind w:leftChars="0" w:left="0" w:right="139"/>
        <w:rPr>
          <w:rFonts w:ascii="標楷體" w:eastAsia="標楷體" w:hAnsi="標楷體" w:cs="Arial"/>
          <w:color w:val="000000"/>
          <w:szCs w:val="24"/>
          <w:shd w:val="clear" w:color="auto" w:fill="FFFFFF"/>
        </w:rPr>
      </w:pPr>
    </w:p>
    <w:p w14:paraId="343C3050" w14:textId="70EC37A4" w:rsidR="00953AE6" w:rsidRDefault="00953AE6" w:rsidP="0061537B">
      <w:pPr>
        <w:spacing w:after="180" w:line="240" w:lineRule="auto"/>
        <w:ind w:leftChars="0" w:left="0" w:right="139"/>
        <w:rPr>
          <w:rFonts w:ascii="標楷體" w:eastAsia="標楷體" w:hAnsi="標楷體" w:cs="Arial"/>
          <w:color w:val="000000"/>
          <w:szCs w:val="24"/>
          <w:shd w:val="clear" w:color="auto" w:fill="FFFFFF"/>
        </w:rPr>
      </w:pPr>
    </w:p>
    <w:p w14:paraId="311F8591" w14:textId="77777777" w:rsidR="00181D59" w:rsidRDefault="00181D59" w:rsidP="0061537B">
      <w:pPr>
        <w:spacing w:after="180" w:line="240" w:lineRule="auto"/>
        <w:ind w:leftChars="0" w:left="0" w:right="139"/>
        <w:rPr>
          <w:rFonts w:ascii="標楷體" w:eastAsia="標楷體" w:hAnsi="標楷體" w:cs="Arial"/>
          <w:color w:val="000000"/>
          <w:szCs w:val="24"/>
          <w:shd w:val="clear" w:color="auto" w:fill="FFFFFF"/>
        </w:rPr>
      </w:pPr>
    </w:p>
    <w:p w14:paraId="04163E37" w14:textId="3F40D775" w:rsidR="0061537B" w:rsidRPr="00035906" w:rsidRDefault="007F0361" w:rsidP="0061537B">
      <w:pPr>
        <w:spacing w:after="180" w:line="240" w:lineRule="auto"/>
        <w:ind w:leftChars="0" w:left="0" w:right="139"/>
        <w:rPr>
          <w:rFonts w:ascii="標楷體" w:eastAsia="標楷體" w:hAnsi="標楷體" w:cs="Arial"/>
          <w:b/>
          <w:color w:val="000000"/>
          <w:szCs w:val="24"/>
          <w:shd w:val="clear" w:color="auto" w:fill="FFFFFF"/>
        </w:rPr>
      </w:pPr>
      <w:proofErr w:type="gramStart"/>
      <w:r w:rsidRPr="007F0361">
        <w:rPr>
          <w:rFonts w:ascii="標楷體" w:eastAsia="標楷體" w:hAnsi="標楷體" w:cs="Arial" w:hint="eastAsia"/>
          <w:b/>
          <w:color w:val="000000"/>
          <w:szCs w:val="24"/>
          <w:shd w:val="clear" w:color="auto" w:fill="FFFFFF"/>
        </w:rPr>
        <w:t>柒</w:t>
      </w:r>
      <w:proofErr w:type="gramEnd"/>
      <w:r w:rsidR="0061537B" w:rsidRPr="00035906">
        <w:rPr>
          <w:rFonts w:ascii="標楷體" w:eastAsia="標楷體" w:hAnsi="標楷體" w:cs="Arial" w:hint="eastAsia"/>
          <w:b/>
          <w:color w:val="000000"/>
          <w:szCs w:val="24"/>
          <w:shd w:val="clear" w:color="auto" w:fill="FFFFFF"/>
        </w:rPr>
        <w:t>、參考文獻</w:t>
      </w:r>
    </w:p>
    <w:p w14:paraId="645D6C97" w14:textId="77777777" w:rsidR="00E82381" w:rsidRPr="00FA1EE7" w:rsidRDefault="00E82381" w:rsidP="00E82381">
      <w:pPr>
        <w:spacing w:after="180" w:line="240" w:lineRule="auto"/>
        <w:ind w:leftChars="0" w:left="0" w:right="139"/>
        <w:rPr>
          <w:rFonts w:ascii="標楷體" w:eastAsia="標楷體" w:hAnsi="標楷體"/>
          <w:szCs w:val="24"/>
        </w:rPr>
      </w:pPr>
      <w:r w:rsidRPr="00FA1EE7">
        <w:rPr>
          <w:rFonts w:ascii="標楷體" w:eastAsia="標楷體" w:hAnsi="標楷體" w:hint="eastAsia"/>
          <w:szCs w:val="24"/>
        </w:rPr>
        <w:t>1.高齡化社會：</w:t>
      </w:r>
    </w:p>
    <w:p w14:paraId="6F1BC7ED" w14:textId="77777777" w:rsidR="00E82381" w:rsidRPr="00FA1EE7" w:rsidRDefault="00547193" w:rsidP="00E82381">
      <w:pPr>
        <w:spacing w:after="180" w:line="240" w:lineRule="auto"/>
        <w:ind w:leftChars="0" w:left="0" w:right="139"/>
        <w:rPr>
          <w:rFonts w:ascii="標楷體" w:eastAsia="標楷體" w:hAnsi="標楷體"/>
          <w:szCs w:val="24"/>
        </w:rPr>
      </w:pPr>
      <w:hyperlink r:id="rId40" w:history="1">
        <w:r w:rsidR="00E82381" w:rsidRPr="00FA1EE7">
          <w:rPr>
            <w:rStyle w:val="aa"/>
            <w:rFonts w:ascii="標楷體" w:eastAsia="標楷體" w:hAnsi="標楷體"/>
            <w:szCs w:val="24"/>
          </w:rPr>
          <w:t>https://scitechvista.nat.gov.tw/c/oZvz.htm</w:t>
        </w:r>
      </w:hyperlink>
    </w:p>
    <w:p w14:paraId="17D1BE98" w14:textId="77777777" w:rsidR="00E82381" w:rsidRPr="00FA1EE7" w:rsidRDefault="00E82381" w:rsidP="00E82381">
      <w:pPr>
        <w:spacing w:after="180" w:line="240" w:lineRule="auto"/>
        <w:ind w:leftChars="0" w:left="0" w:right="139"/>
        <w:rPr>
          <w:rFonts w:ascii="標楷體" w:eastAsia="標楷體" w:hAnsi="標楷體"/>
          <w:color w:val="000000"/>
          <w:szCs w:val="24"/>
        </w:rPr>
      </w:pPr>
      <w:r w:rsidRPr="00FA1EE7">
        <w:rPr>
          <w:rFonts w:ascii="標楷體" w:eastAsia="標楷體" w:hAnsi="標楷體" w:hint="eastAsia"/>
          <w:color w:val="000000"/>
          <w:szCs w:val="24"/>
        </w:rPr>
        <w:t>2.</w:t>
      </w:r>
      <w:proofErr w:type="gramStart"/>
      <w:r w:rsidRPr="00FA1EE7">
        <w:rPr>
          <w:rFonts w:ascii="標楷體" w:eastAsia="標楷體" w:hAnsi="標楷體" w:hint="eastAsia"/>
          <w:color w:val="000000"/>
          <w:szCs w:val="24"/>
        </w:rPr>
        <w:t>盲旅</w:t>
      </w:r>
      <w:proofErr w:type="gramEnd"/>
      <w:r w:rsidRPr="00FA1EE7">
        <w:rPr>
          <w:rFonts w:ascii="標楷體" w:eastAsia="標楷體" w:hAnsi="標楷體" w:hint="eastAsia"/>
          <w:color w:val="000000"/>
          <w:szCs w:val="24"/>
        </w:rPr>
        <w:t>：</w:t>
      </w:r>
    </w:p>
    <w:p w14:paraId="64898B7B" w14:textId="77777777" w:rsidR="00E82381" w:rsidRPr="00FA1EE7" w:rsidRDefault="00547193" w:rsidP="00E82381">
      <w:pPr>
        <w:spacing w:after="180" w:line="240" w:lineRule="auto"/>
        <w:ind w:leftChars="0" w:left="0" w:right="139"/>
        <w:rPr>
          <w:rFonts w:ascii="標楷體" w:eastAsia="標楷體" w:hAnsi="標楷體"/>
          <w:color w:val="000000"/>
          <w:szCs w:val="24"/>
        </w:rPr>
      </w:pPr>
      <w:hyperlink r:id="rId41" w:history="1">
        <w:r w:rsidR="00E82381" w:rsidRPr="00FA1EE7">
          <w:rPr>
            <w:rStyle w:val="aa"/>
            <w:rFonts w:ascii="標楷體" w:eastAsia="標楷體" w:hAnsi="標楷體" w:hint="eastAsia"/>
            <w:color w:val="1155CC"/>
            <w:szCs w:val="24"/>
          </w:rPr>
          <w:t>https://www.blindtour.tw/</w:t>
        </w:r>
      </w:hyperlink>
    </w:p>
    <w:p w14:paraId="0BB8EBB7" w14:textId="77777777" w:rsidR="00E82381" w:rsidRPr="00FA1EE7" w:rsidRDefault="00E82381" w:rsidP="00E82381">
      <w:pPr>
        <w:spacing w:after="180" w:line="240" w:lineRule="auto"/>
        <w:ind w:leftChars="0" w:left="0" w:right="139"/>
        <w:rPr>
          <w:rFonts w:ascii="標楷體" w:eastAsia="標楷體" w:hAnsi="標楷體"/>
          <w:szCs w:val="24"/>
        </w:rPr>
      </w:pPr>
      <w:r w:rsidRPr="00FA1EE7">
        <w:rPr>
          <w:rFonts w:ascii="標楷體" w:eastAsia="標楷體" w:hAnsi="標楷體" w:hint="eastAsia"/>
          <w:szCs w:val="24"/>
        </w:rPr>
        <w:t>3.i</w:t>
      </w:r>
      <w:proofErr w:type="gramStart"/>
      <w:r w:rsidRPr="00FA1EE7">
        <w:rPr>
          <w:rFonts w:ascii="標楷體" w:eastAsia="標楷體" w:hAnsi="標楷體" w:hint="eastAsia"/>
          <w:szCs w:val="24"/>
        </w:rPr>
        <w:t>憩</w:t>
      </w:r>
      <w:proofErr w:type="gramEnd"/>
      <w:r w:rsidRPr="00FA1EE7">
        <w:rPr>
          <w:rFonts w:ascii="標楷體" w:eastAsia="標楷體" w:hAnsi="標楷體" w:hint="eastAsia"/>
          <w:szCs w:val="24"/>
        </w:rPr>
        <w:t>頭嘉義：</w:t>
      </w:r>
    </w:p>
    <w:p w14:paraId="503792E3" w14:textId="77777777" w:rsidR="00E82381" w:rsidRPr="00FA1EE7" w:rsidRDefault="00547193" w:rsidP="00E82381">
      <w:pPr>
        <w:spacing w:after="180" w:line="240" w:lineRule="auto"/>
        <w:ind w:leftChars="0" w:left="0" w:right="139"/>
        <w:rPr>
          <w:rFonts w:ascii="標楷體" w:eastAsia="標楷體" w:hAnsi="標楷體"/>
          <w:szCs w:val="24"/>
        </w:rPr>
      </w:pPr>
      <w:hyperlink r:id="rId42" w:history="1">
        <w:r w:rsidR="00E82381" w:rsidRPr="00FA1EE7">
          <w:rPr>
            <w:rStyle w:val="aa"/>
            <w:rFonts w:ascii="標楷體" w:eastAsia="標楷體" w:hAnsi="標楷體"/>
            <w:szCs w:val="24"/>
          </w:rPr>
          <w:t>https://chiayi.itour.org.tw/</w:t>
        </w:r>
      </w:hyperlink>
    </w:p>
    <w:p w14:paraId="7F0AEC46" w14:textId="77777777" w:rsidR="00E82381" w:rsidRPr="00FA1EE7" w:rsidRDefault="00E82381" w:rsidP="00E82381">
      <w:pPr>
        <w:spacing w:after="180" w:line="240" w:lineRule="auto"/>
        <w:ind w:leftChars="0" w:left="0" w:right="139"/>
        <w:rPr>
          <w:rFonts w:ascii="標楷體" w:eastAsia="標楷體" w:hAnsi="標楷體"/>
          <w:szCs w:val="24"/>
        </w:rPr>
      </w:pPr>
      <w:r w:rsidRPr="00FA1EE7">
        <w:rPr>
          <w:rFonts w:ascii="標楷體" w:eastAsia="標楷體" w:hAnsi="標楷體" w:hint="eastAsia"/>
          <w:szCs w:val="24"/>
        </w:rPr>
        <w:t>4.i</w:t>
      </w:r>
      <w:proofErr w:type="gramStart"/>
      <w:r w:rsidRPr="00FA1EE7">
        <w:rPr>
          <w:rFonts w:ascii="標楷體" w:eastAsia="標楷體" w:hAnsi="標楷體" w:hint="eastAsia"/>
          <w:szCs w:val="24"/>
        </w:rPr>
        <w:t>憩</w:t>
      </w:r>
      <w:proofErr w:type="gramEnd"/>
      <w:r w:rsidRPr="00FA1EE7">
        <w:rPr>
          <w:rFonts w:ascii="標楷體" w:eastAsia="標楷體" w:hAnsi="標楷體" w:hint="eastAsia"/>
          <w:szCs w:val="24"/>
        </w:rPr>
        <w:t>頭</w:t>
      </w:r>
      <w:proofErr w:type="gramStart"/>
      <w:r w:rsidRPr="00FA1EE7">
        <w:rPr>
          <w:rFonts w:ascii="標楷體" w:eastAsia="標楷體" w:hAnsi="標楷體" w:hint="eastAsia"/>
          <w:szCs w:val="24"/>
        </w:rPr>
        <w:t>ＡＰＩ</w:t>
      </w:r>
      <w:proofErr w:type="gramEnd"/>
      <w:r w:rsidRPr="00FA1EE7">
        <w:rPr>
          <w:rFonts w:ascii="標楷體" w:eastAsia="標楷體" w:hAnsi="標楷體" w:hint="eastAsia"/>
          <w:szCs w:val="24"/>
        </w:rPr>
        <w:t>：</w:t>
      </w:r>
    </w:p>
    <w:p w14:paraId="61172327" w14:textId="77777777" w:rsidR="00E82381" w:rsidRPr="00FA1EE7" w:rsidRDefault="00547193" w:rsidP="00E82381">
      <w:pPr>
        <w:spacing w:after="180" w:line="240" w:lineRule="auto"/>
        <w:ind w:leftChars="0" w:left="0" w:right="139"/>
        <w:rPr>
          <w:rFonts w:ascii="標楷體" w:eastAsia="標楷體" w:hAnsi="標楷體"/>
          <w:szCs w:val="24"/>
        </w:rPr>
      </w:pPr>
      <w:hyperlink r:id="rId43" w:history="1">
        <w:r w:rsidR="00E82381" w:rsidRPr="00FA1EE7">
          <w:rPr>
            <w:rStyle w:val="aa"/>
            <w:rFonts w:ascii="標楷體" w:eastAsia="標楷體" w:hAnsi="標楷體"/>
            <w:szCs w:val="24"/>
          </w:rPr>
          <w:t>https://chiayi.itour.org.tw:8090/api2/doc/</w:t>
        </w:r>
      </w:hyperlink>
    </w:p>
    <w:p w14:paraId="0A0658D4" w14:textId="52382B2D" w:rsidR="0061537B" w:rsidRPr="00782F66" w:rsidRDefault="00E82381" w:rsidP="0061537B">
      <w:pPr>
        <w:spacing w:after="180" w:line="240" w:lineRule="auto"/>
        <w:ind w:leftChars="0" w:left="0" w:right="139"/>
        <w:rPr>
          <w:rFonts w:ascii="標楷體" w:eastAsia="標楷體" w:hAnsi="標楷體"/>
          <w:szCs w:val="24"/>
        </w:rPr>
      </w:pPr>
      <w:r w:rsidRPr="00FA1EE7">
        <w:rPr>
          <w:rFonts w:ascii="標楷體" w:eastAsia="標楷體" w:hAnsi="標楷體" w:hint="eastAsia"/>
          <w:szCs w:val="24"/>
        </w:rPr>
        <w:t>5.</w:t>
      </w:r>
      <w:r w:rsidRPr="00FA1EE7">
        <w:rPr>
          <w:rFonts w:ascii="標楷體" w:eastAsia="標楷體" w:hAnsi="標楷體"/>
          <w:szCs w:val="24"/>
        </w:rPr>
        <w:t xml:space="preserve">Android </w:t>
      </w:r>
      <w:r w:rsidRPr="00FA1EE7">
        <w:rPr>
          <w:rFonts w:ascii="標楷體" w:eastAsia="標楷體" w:hAnsi="標楷體" w:hint="eastAsia"/>
          <w:szCs w:val="24"/>
        </w:rPr>
        <w:t>介紹：</w:t>
      </w:r>
      <w:hyperlink r:id="rId44" w:history="1">
        <w:r w:rsidRPr="00FA1EE7">
          <w:rPr>
            <w:rStyle w:val="aa"/>
            <w:rFonts w:ascii="標楷體" w:eastAsia="標楷體" w:hAnsi="標楷體"/>
            <w:szCs w:val="24"/>
          </w:rPr>
          <w:t>https://developer.android.com/studio/index.html</w:t>
        </w:r>
      </w:hyperlink>
    </w:p>
    <w:bookmarkEnd w:id="4"/>
    <w:p w14:paraId="6C6DAEF9" w14:textId="77777777" w:rsidR="009047B3" w:rsidRPr="00026639" w:rsidRDefault="009047B3" w:rsidP="00181D59">
      <w:pPr>
        <w:pageBreakBefore/>
        <w:spacing w:after="180" w:line="240" w:lineRule="auto"/>
        <w:ind w:leftChars="0" w:left="0" w:right="139" w:firstLine="482"/>
        <w:jc w:val="center"/>
        <w:rPr>
          <w:rFonts w:ascii="標楷體" w:eastAsia="標楷體" w:hAnsi="標楷體" w:cs="Arial"/>
          <w:b/>
          <w:color w:val="000000"/>
          <w:sz w:val="32"/>
          <w:szCs w:val="24"/>
          <w:shd w:val="clear" w:color="auto" w:fill="FFFFFF"/>
        </w:rPr>
      </w:pPr>
      <w:r w:rsidRPr="00026639">
        <w:rPr>
          <w:rFonts w:ascii="標楷體" w:eastAsia="標楷體" w:hAnsi="標楷體" w:cs="Arial" w:hint="eastAsia"/>
          <w:b/>
          <w:color w:val="000000"/>
          <w:sz w:val="32"/>
          <w:szCs w:val="24"/>
          <w:shd w:val="clear" w:color="auto" w:fill="FFFFFF"/>
        </w:rPr>
        <w:t>附錄、系統操作模擬演示</w:t>
      </w:r>
    </w:p>
    <w:p w14:paraId="46DE7F2B" w14:textId="77777777" w:rsidR="009047B3" w:rsidRDefault="009047B3" w:rsidP="009047B3">
      <w:pPr>
        <w:spacing w:after="180" w:line="240" w:lineRule="auto"/>
        <w:ind w:leftChars="0" w:left="0" w:right="139" w:firstLine="480"/>
        <w:rPr>
          <w:rFonts w:ascii="標楷體" w:eastAsia="標楷體" w:hAnsi="標楷體" w:cs="Arial"/>
          <w:color w:val="000000"/>
          <w:szCs w:val="24"/>
          <w:shd w:val="clear" w:color="auto" w:fill="FFFFFF"/>
        </w:rPr>
      </w:pPr>
      <w:r w:rsidRPr="00026639">
        <w:rPr>
          <w:rFonts w:ascii="標楷體" w:eastAsia="標楷體" w:hAnsi="標楷體" w:cs="Arial" w:hint="eastAsia"/>
          <w:b/>
          <w:color w:val="000000"/>
          <w:szCs w:val="24"/>
          <w:shd w:val="clear" w:color="auto" w:fill="FFFFFF"/>
        </w:rPr>
        <w:t>(</w:t>
      </w:r>
      <w:r w:rsidRPr="00026639">
        <w:rPr>
          <w:rFonts w:ascii="標楷體" w:eastAsia="標楷體" w:hAnsi="標楷體" w:cs="Arial"/>
          <w:b/>
          <w:color w:val="000000"/>
          <w:szCs w:val="24"/>
          <w:shd w:val="clear" w:color="auto" w:fill="FFFFFF"/>
        </w:rPr>
        <w:t>1)</w:t>
      </w:r>
      <w:r w:rsidRPr="00026639">
        <w:rPr>
          <w:rFonts w:ascii="標楷體" w:eastAsia="標楷體" w:hAnsi="標楷體" w:cs="Arial" w:hint="eastAsia"/>
          <w:b/>
          <w:color w:val="000000"/>
          <w:szCs w:val="24"/>
          <w:shd w:val="clear" w:color="auto" w:fill="FFFFFF"/>
        </w:rPr>
        <w:t>登入畫面</w:t>
      </w:r>
      <w:r>
        <w:rPr>
          <w:rFonts w:ascii="標楷體" w:eastAsia="標楷體" w:hAnsi="標楷體" w:cs="Arial" w:hint="eastAsia"/>
          <w:color w:val="000000"/>
          <w:szCs w:val="24"/>
          <w:shd w:val="clear" w:color="auto" w:fill="FFFFFF"/>
        </w:rPr>
        <w:t>(如下圖1-3)</w:t>
      </w:r>
    </w:p>
    <w:p w14:paraId="60C16012" w14:textId="77777777" w:rsidR="009047B3" w:rsidRPr="002E5A75" w:rsidRDefault="009047B3" w:rsidP="009047B3">
      <w:pPr>
        <w:pStyle w:val="ab"/>
        <w:numPr>
          <w:ilvl w:val="0"/>
          <w:numId w:val="20"/>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會員初次使用必須登入，未輸入帳號密碼或輸入錯誤皆會在使用者按下「確認登入」</w:t>
      </w:r>
      <w:proofErr w:type="gramStart"/>
      <w:r w:rsidRPr="002E5A75">
        <w:rPr>
          <w:rFonts w:ascii="標楷體" w:eastAsia="標楷體" w:hAnsi="標楷體" w:hint="eastAsia"/>
          <w:szCs w:val="24"/>
        </w:rPr>
        <w:t>鈕時告知</w:t>
      </w:r>
      <w:proofErr w:type="gramEnd"/>
      <w:r w:rsidRPr="002E5A75">
        <w:rPr>
          <w:rFonts w:ascii="標楷體" w:eastAsia="標楷體" w:hAnsi="標楷體" w:hint="eastAsia"/>
          <w:szCs w:val="24"/>
        </w:rPr>
        <w:t>。</w:t>
      </w:r>
    </w:p>
    <w:p w14:paraId="758F8F5E" w14:textId="77777777" w:rsidR="009047B3" w:rsidRPr="002E5A75" w:rsidRDefault="009047B3" w:rsidP="009047B3">
      <w:pPr>
        <w:pStyle w:val="ab"/>
        <w:numPr>
          <w:ilvl w:val="0"/>
          <w:numId w:val="20"/>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點選「重新填寫」鈕，即可清除所有已填的資訊。</w:t>
      </w:r>
    </w:p>
    <w:p w14:paraId="1F7BFA84" w14:textId="77777777" w:rsidR="009047B3" w:rsidRPr="002E5A75" w:rsidRDefault="009047B3" w:rsidP="009047B3">
      <w:pPr>
        <w:pStyle w:val="ab"/>
        <w:numPr>
          <w:ilvl w:val="0"/>
          <w:numId w:val="20"/>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點選「註冊帳號」鈕即可註冊會員，如有限定格式的欄位，欄位內都會標明清楚。</w:t>
      </w:r>
    </w:p>
    <w:p w14:paraId="72466D0C" w14:textId="77777777" w:rsidR="009047B3" w:rsidRPr="002E5A75" w:rsidRDefault="009047B3" w:rsidP="009047B3">
      <w:pPr>
        <w:pStyle w:val="ab"/>
        <w:numPr>
          <w:ilvl w:val="0"/>
          <w:numId w:val="20"/>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除了帳號</w:t>
      </w:r>
      <w:proofErr w:type="gramStart"/>
      <w:r w:rsidRPr="002E5A75">
        <w:rPr>
          <w:rFonts w:ascii="標楷體" w:eastAsia="標楷體" w:hAnsi="標楷體" w:hint="eastAsia"/>
          <w:szCs w:val="24"/>
        </w:rPr>
        <w:t>以外，</w:t>
      </w:r>
      <w:proofErr w:type="gramEnd"/>
      <w:r w:rsidRPr="002E5A75">
        <w:rPr>
          <w:rFonts w:ascii="標楷體" w:eastAsia="標楷體" w:hAnsi="標楷體" w:hint="eastAsia"/>
          <w:szCs w:val="24"/>
        </w:rPr>
        <w:t>其他所有註冊時所輸入的資料，日後都可以到修改個人資料進行修改。</w:t>
      </w:r>
    </w:p>
    <w:p w14:paraId="12D2500F" w14:textId="77777777" w:rsidR="009047B3" w:rsidRPr="002E5A75" w:rsidRDefault="009047B3" w:rsidP="009047B3">
      <w:pPr>
        <w:spacing w:after="180" w:line="240" w:lineRule="auto"/>
        <w:ind w:leftChars="0" w:right="139" w:firstLine="280"/>
        <w:rPr>
          <w:rFonts w:ascii="標楷體" w:eastAsia="標楷體" w:hAnsi="標楷體"/>
          <w:szCs w:val="24"/>
        </w:rPr>
      </w:pPr>
      <w:r w:rsidRPr="00026639">
        <w:rPr>
          <w:rFonts w:ascii="標楷體" w:eastAsia="標楷體" w:hAnsi="標楷體" w:hint="eastAsia"/>
          <w:b/>
          <w:szCs w:val="24"/>
        </w:rPr>
        <w:t>(</w:t>
      </w:r>
      <w:r w:rsidRPr="00026639">
        <w:rPr>
          <w:rFonts w:ascii="標楷體" w:eastAsia="標楷體" w:hAnsi="標楷體"/>
          <w:b/>
          <w:szCs w:val="24"/>
        </w:rPr>
        <w:t>2)</w:t>
      </w:r>
      <w:r w:rsidRPr="00026639">
        <w:rPr>
          <w:rFonts w:hint="eastAsia"/>
          <w:b/>
        </w:rPr>
        <w:t xml:space="preserve"> </w:t>
      </w:r>
      <w:r w:rsidRPr="00026639">
        <w:rPr>
          <w:rFonts w:ascii="標楷體" w:eastAsia="標楷體" w:hAnsi="標楷體" w:hint="eastAsia"/>
          <w:b/>
          <w:szCs w:val="24"/>
        </w:rPr>
        <w:t>首頁</w:t>
      </w:r>
      <w:r>
        <w:rPr>
          <w:rFonts w:ascii="標楷體" w:eastAsia="標楷體" w:hAnsi="標楷體" w:cs="Arial" w:hint="eastAsia"/>
          <w:color w:val="000000"/>
          <w:szCs w:val="24"/>
          <w:shd w:val="clear" w:color="auto" w:fill="FFFFFF"/>
        </w:rPr>
        <w:t>(如下圖4)</w:t>
      </w:r>
    </w:p>
    <w:p w14:paraId="29561C1A" w14:textId="77777777" w:rsidR="009047B3" w:rsidRPr="002E5A75" w:rsidRDefault="009047B3" w:rsidP="009047B3">
      <w:pPr>
        <w:pStyle w:val="ab"/>
        <w:numPr>
          <w:ilvl w:val="1"/>
          <w:numId w:val="23"/>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點選「套裝行程」，會進入到選擇套裝的頁面。</w:t>
      </w:r>
    </w:p>
    <w:p w14:paraId="6780E450" w14:textId="77777777" w:rsidR="009047B3" w:rsidRPr="002E5A75" w:rsidRDefault="009047B3" w:rsidP="009047B3">
      <w:pPr>
        <w:pStyle w:val="ab"/>
        <w:numPr>
          <w:ilvl w:val="1"/>
          <w:numId w:val="23"/>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點選「我的行程」，會顯示目前已加入的套裝行程，並可開始行程。</w:t>
      </w:r>
    </w:p>
    <w:p w14:paraId="56C3CD38" w14:textId="77777777" w:rsidR="009047B3" w:rsidRPr="002E5A75" w:rsidRDefault="009047B3" w:rsidP="009047B3">
      <w:pPr>
        <w:pStyle w:val="ab"/>
        <w:numPr>
          <w:ilvl w:val="1"/>
          <w:numId w:val="23"/>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點選「會員」，可以修改個人資料或是登出。</w:t>
      </w:r>
    </w:p>
    <w:p w14:paraId="30A4B65C" w14:textId="77777777" w:rsidR="009047B3" w:rsidRDefault="009047B3" w:rsidP="009047B3">
      <w:pPr>
        <w:pStyle w:val="ab"/>
        <w:numPr>
          <w:ilvl w:val="1"/>
          <w:numId w:val="23"/>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點選「相機」，即可連動手機的相機，進行拍攝。</w:t>
      </w:r>
    </w:p>
    <w:p w14:paraId="39F4B92B" w14:textId="77777777" w:rsidR="009047B3" w:rsidRPr="002E5A75" w:rsidRDefault="009047B3" w:rsidP="009047B3">
      <w:pPr>
        <w:spacing w:after="180" w:line="240" w:lineRule="auto"/>
        <w:ind w:leftChars="0" w:right="139" w:firstLine="280"/>
        <w:rPr>
          <w:rFonts w:ascii="標楷體" w:eastAsia="標楷體" w:hAnsi="標楷體"/>
          <w:szCs w:val="24"/>
        </w:rPr>
      </w:pPr>
      <w:r w:rsidRPr="00026639">
        <w:rPr>
          <w:rFonts w:ascii="標楷體" w:eastAsia="標楷體" w:hAnsi="標楷體" w:hint="eastAsia"/>
          <w:b/>
          <w:szCs w:val="24"/>
        </w:rPr>
        <w:t>(3) 套裝行程</w:t>
      </w:r>
      <w:r>
        <w:rPr>
          <w:rFonts w:ascii="標楷體" w:eastAsia="標楷體" w:hAnsi="標楷體" w:cs="Arial" w:hint="eastAsia"/>
          <w:color w:val="000000"/>
          <w:szCs w:val="24"/>
          <w:shd w:val="clear" w:color="auto" w:fill="FFFFFF"/>
        </w:rPr>
        <w:t>(如下圖5-</w:t>
      </w:r>
      <w:r>
        <w:rPr>
          <w:rFonts w:ascii="標楷體" w:eastAsia="標楷體" w:hAnsi="標楷體" w:cs="Arial"/>
          <w:color w:val="000000"/>
          <w:szCs w:val="24"/>
          <w:shd w:val="clear" w:color="auto" w:fill="FFFFFF"/>
        </w:rPr>
        <w:t>10</w:t>
      </w:r>
      <w:r>
        <w:rPr>
          <w:rFonts w:ascii="標楷體" w:eastAsia="標楷體" w:hAnsi="標楷體" w:cs="Arial" w:hint="eastAsia"/>
          <w:color w:val="000000"/>
          <w:szCs w:val="24"/>
          <w:shd w:val="clear" w:color="auto" w:fill="FFFFFF"/>
        </w:rPr>
        <w:t>)</w:t>
      </w:r>
    </w:p>
    <w:p w14:paraId="7C7086FA" w14:textId="77777777" w:rsidR="009047B3" w:rsidRPr="002E5A75" w:rsidRDefault="009047B3" w:rsidP="009047B3">
      <w:pPr>
        <w:pStyle w:val="ab"/>
        <w:numPr>
          <w:ilvl w:val="1"/>
          <w:numId w:val="25"/>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點選「套裝行程」，即可進入此頁面。</w:t>
      </w:r>
    </w:p>
    <w:p w14:paraId="03F7154B" w14:textId="77777777" w:rsidR="009047B3" w:rsidRPr="002E5A75" w:rsidRDefault="009047B3" w:rsidP="009047B3">
      <w:pPr>
        <w:pStyle w:val="ab"/>
        <w:numPr>
          <w:ilvl w:val="1"/>
          <w:numId w:val="25"/>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在此我們提供非常多套的套裝行程，供使用者選擇，使用者可以</w:t>
      </w:r>
      <w:proofErr w:type="gramStart"/>
      <w:r w:rsidRPr="002E5A75">
        <w:rPr>
          <w:rFonts w:ascii="標楷體" w:eastAsia="標楷體" w:hAnsi="標楷體" w:hint="eastAsia"/>
          <w:szCs w:val="24"/>
        </w:rPr>
        <w:t>依依點</w:t>
      </w:r>
      <w:proofErr w:type="gramEnd"/>
      <w:r w:rsidRPr="002E5A75">
        <w:rPr>
          <w:rFonts w:ascii="標楷體" w:eastAsia="標楷體" w:hAnsi="標楷體" w:hint="eastAsia"/>
          <w:szCs w:val="24"/>
        </w:rPr>
        <w:t>擊來查看行程，裡頭有更詳盡的資訊，包括：介紹、出發時間和結束時間、預估花費等等。</w:t>
      </w:r>
    </w:p>
    <w:p w14:paraId="38F88416" w14:textId="77777777" w:rsidR="009047B3" w:rsidRDefault="009047B3" w:rsidP="009047B3">
      <w:pPr>
        <w:pStyle w:val="ab"/>
        <w:numPr>
          <w:ilvl w:val="1"/>
          <w:numId w:val="25"/>
        </w:numPr>
        <w:spacing w:after="180" w:line="240" w:lineRule="auto"/>
        <w:ind w:leftChars="0" w:right="139"/>
        <w:rPr>
          <w:rFonts w:ascii="標楷體" w:eastAsia="標楷體" w:hAnsi="標楷體"/>
          <w:szCs w:val="24"/>
        </w:rPr>
      </w:pPr>
      <w:r w:rsidRPr="002E5A75">
        <w:rPr>
          <w:rFonts w:ascii="標楷體" w:eastAsia="標楷體" w:hAnsi="標楷體" w:hint="eastAsia"/>
          <w:szCs w:val="24"/>
        </w:rPr>
        <w:t>查看行程時，我們有操作教學，讓使用者更快熟悉，像是使用者可以點擊愛心，將行程加至「我的行程」之中，</w:t>
      </w:r>
      <w:proofErr w:type="gramStart"/>
      <w:r w:rsidRPr="002E5A75">
        <w:rPr>
          <w:rFonts w:ascii="標楷體" w:eastAsia="標楷體" w:hAnsi="標楷體" w:hint="eastAsia"/>
          <w:szCs w:val="24"/>
        </w:rPr>
        <w:t>此外，</w:t>
      </w:r>
      <w:proofErr w:type="gramEnd"/>
      <w:r w:rsidRPr="002E5A75">
        <w:rPr>
          <w:rFonts w:ascii="標楷體" w:eastAsia="標楷體" w:hAnsi="標楷體" w:hint="eastAsia"/>
          <w:szCs w:val="24"/>
        </w:rPr>
        <w:t>使用者還可以</w:t>
      </w:r>
      <w:proofErr w:type="gramStart"/>
      <w:r w:rsidRPr="002E5A75">
        <w:rPr>
          <w:rFonts w:ascii="標楷體" w:eastAsia="標楷體" w:hAnsi="標楷體" w:hint="eastAsia"/>
          <w:szCs w:val="24"/>
        </w:rPr>
        <w:t>點擊景點</w:t>
      </w:r>
      <w:proofErr w:type="gramEnd"/>
      <w:r w:rsidRPr="002E5A75">
        <w:rPr>
          <w:rFonts w:ascii="標楷體" w:eastAsia="標楷體" w:hAnsi="標楷體" w:hint="eastAsia"/>
          <w:szCs w:val="24"/>
        </w:rPr>
        <w:t>名稱，來觀看景點資訊。</w:t>
      </w:r>
    </w:p>
    <w:p w14:paraId="30F00F6B" w14:textId="77777777" w:rsidR="009047B3" w:rsidRPr="00514092" w:rsidRDefault="009047B3" w:rsidP="009047B3">
      <w:pPr>
        <w:pStyle w:val="ab"/>
        <w:numPr>
          <w:ilvl w:val="1"/>
          <w:numId w:val="25"/>
        </w:numPr>
        <w:spacing w:after="180" w:line="240" w:lineRule="auto"/>
        <w:ind w:leftChars="0" w:right="139"/>
        <w:rPr>
          <w:rFonts w:ascii="標楷體" w:eastAsia="標楷體" w:hAnsi="標楷體"/>
          <w:szCs w:val="24"/>
        </w:rPr>
      </w:pPr>
      <w:r w:rsidRPr="00FA1EE7">
        <w:rPr>
          <w:rFonts w:ascii="標楷體" w:eastAsia="標楷體" w:hAnsi="標楷體" w:hint="eastAsia"/>
          <w:szCs w:val="24"/>
        </w:rPr>
        <w:t>加完套裝行程後，可點選右上角選單，可快速到「我的行程」來開始旅程或是切換至其他頁面。</w:t>
      </w:r>
    </w:p>
    <w:p w14:paraId="048C4408" w14:textId="77777777" w:rsidR="009047B3" w:rsidRPr="00514092" w:rsidRDefault="009047B3" w:rsidP="009047B3">
      <w:pPr>
        <w:spacing w:after="180" w:line="240" w:lineRule="auto"/>
        <w:ind w:leftChars="0" w:right="139" w:firstLine="280"/>
        <w:rPr>
          <w:rFonts w:ascii="標楷體" w:eastAsia="標楷體" w:hAnsi="標楷體"/>
          <w:szCs w:val="24"/>
        </w:rPr>
      </w:pPr>
      <w:r w:rsidRPr="00026639">
        <w:rPr>
          <w:rFonts w:ascii="標楷體" w:eastAsia="標楷體" w:hAnsi="標楷體" w:hint="eastAsia"/>
          <w:b/>
          <w:szCs w:val="24"/>
        </w:rPr>
        <w:t>(4)</w:t>
      </w:r>
      <w:r w:rsidRPr="00026639">
        <w:rPr>
          <w:rFonts w:ascii="標楷體" w:eastAsia="標楷體" w:hAnsi="標楷體"/>
          <w:b/>
          <w:szCs w:val="24"/>
        </w:rPr>
        <w:t xml:space="preserve"> </w:t>
      </w:r>
      <w:r w:rsidRPr="00026639">
        <w:rPr>
          <w:rFonts w:ascii="標楷體" w:eastAsia="標楷體" w:hAnsi="標楷體" w:hint="eastAsia"/>
          <w:b/>
          <w:szCs w:val="24"/>
        </w:rPr>
        <w:t>我的行程</w:t>
      </w:r>
      <w:r>
        <w:rPr>
          <w:rFonts w:ascii="標楷體" w:eastAsia="標楷體" w:hAnsi="標楷體" w:cs="Arial" w:hint="eastAsia"/>
          <w:color w:val="000000"/>
          <w:szCs w:val="24"/>
          <w:shd w:val="clear" w:color="auto" w:fill="FFFFFF"/>
        </w:rPr>
        <w:t>(如下圖1</w:t>
      </w:r>
      <w:r>
        <w:rPr>
          <w:rFonts w:ascii="標楷體" w:eastAsia="標楷體" w:hAnsi="標楷體" w:cs="Arial"/>
          <w:color w:val="000000"/>
          <w:szCs w:val="24"/>
          <w:shd w:val="clear" w:color="auto" w:fill="FFFFFF"/>
        </w:rPr>
        <w:t>1</w:t>
      </w:r>
      <w:r>
        <w:rPr>
          <w:rFonts w:ascii="標楷體" w:eastAsia="標楷體" w:hAnsi="標楷體" w:cs="Arial" w:hint="eastAsia"/>
          <w:color w:val="000000"/>
          <w:szCs w:val="24"/>
          <w:shd w:val="clear" w:color="auto" w:fill="FFFFFF"/>
        </w:rPr>
        <w:t>-18)</w:t>
      </w:r>
    </w:p>
    <w:p w14:paraId="141A9750" w14:textId="77777777" w:rsidR="009047B3" w:rsidRPr="00514092" w:rsidRDefault="009047B3" w:rsidP="009047B3">
      <w:pPr>
        <w:spacing w:after="180" w:line="240" w:lineRule="auto"/>
        <w:ind w:leftChars="0" w:left="480" w:right="139"/>
        <w:rPr>
          <w:rFonts w:ascii="標楷體" w:eastAsia="標楷體" w:hAnsi="標楷體"/>
          <w:szCs w:val="24"/>
        </w:rPr>
      </w:pPr>
      <w:r w:rsidRPr="00514092">
        <w:rPr>
          <w:rFonts w:ascii="標楷體" w:eastAsia="標楷體" w:hAnsi="標楷體" w:hint="eastAsia"/>
          <w:szCs w:val="24"/>
        </w:rPr>
        <w:t>點選「我的行程」，即可進入此頁面。</w:t>
      </w:r>
    </w:p>
    <w:p w14:paraId="5B2B9893" w14:textId="77777777" w:rsidR="009047B3" w:rsidRPr="00514092" w:rsidRDefault="009047B3" w:rsidP="009047B3">
      <w:pPr>
        <w:spacing w:after="180" w:line="240" w:lineRule="auto"/>
        <w:ind w:leftChars="0" w:left="480" w:right="139"/>
        <w:rPr>
          <w:rFonts w:ascii="標楷體" w:eastAsia="標楷體" w:hAnsi="標楷體"/>
          <w:szCs w:val="24"/>
        </w:rPr>
      </w:pPr>
      <w:r w:rsidRPr="00514092">
        <w:rPr>
          <w:rFonts w:ascii="標楷體" w:eastAsia="標楷體" w:hAnsi="標楷體" w:hint="eastAsia"/>
          <w:szCs w:val="24"/>
        </w:rPr>
        <w:t>裡頭會顯示目前已加入的套裝行程，可以點選「開始行程」鈕來開始行程，或是點選「刪除行程」將行程刪除。</w:t>
      </w:r>
    </w:p>
    <w:p w14:paraId="3289284E" w14:textId="77777777" w:rsidR="009047B3" w:rsidRPr="009B5AA4" w:rsidRDefault="009047B3" w:rsidP="009047B3">
      <w:pPr>
        <w:spacing w:after="180" w:line="240" w:lineRule="auto"/>
        <w:ind w:leftChars="0" w:left="480" w:right="139"/>
        <w:rPr>
          <w:rFonts w:ascii="標楷體" w:eastAsia="標楷體" w:hAnsi="標楷體"/>
          <w:szCs w:val="24"/>
        </w:rPr>
      </w:pPr>
      <w:r w:rsidRPr="00514092">
        <w:rPr>
          <w:rFonts w:ascii="標楷體" w:eastAsia="標楷體" w:hAnsi="標楷體" w:hint="eastAsia"/>
          <w:szCs w:val="24"/>
        </w:rPr>
        <w:t>點選「開始行程」鈕，即進入行程路線頁面，點選「導航」，會連到GOOGLE MAP幫您做導航，從您現在的位置，導到下一個景點位置。</w:t>
      </w:r>
    </w:p>
    <w:p w14:paraId="52DBF733" w14:textId="77777777" w:rsidR="009047B3" w:rsidRPr="00514092" w:rsidRDefault="009047B3" w:rsidP="009047B3">
      <w:pPr>
        <w:spacing w:after="180" w:line="240" w:lineRule="auto"/>
        <w:ind w:leftChars="0" w:left="480" w:right="139" w:firstLine="480"/>
        <w:rPr>
          <w:rFonts w:ascii="標楷體" w:eastAsia="標楷體" w:hAnsi="標楷體"/>
          <w:szCs w:val="24"/>
        </w:rPr>
      </w:pPr>
      <w:r w:rsidRPr="00514092">
        <w:rPr>
          <w:rFonts w:ascii="標楷體" w:eastAsia="標楷體" w:hAnsi="標楷體" w:hint="eastAsia"/>
          <w:szCs w:val="24"/>
        </w:rPr>
        <w:t>如果中途有任何問題或行程延遲了，可以點選右上角的「求助」鈕，我們會有子女貼心關懷，關心您目前的情況，進而進行協助。以下分為三種不同回答情況：</w:t>
      </w:r>
    </w:p>
    <w:p w14:paraId="5BA74893" w14:textId="77777777" w:rsidR="009047B3" w:rsidRPr="005E7CEF" w:rsidRDefault="009047B3" w:rsidP="009047B3">
      <w:pPr>
        <w:pStyle w:val="ab"/>
        <w:numPr>
          <w:ilvl w:val="0"/>
          <w:numId w:val="35"/>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若使用者選擇「我想休息一下」，我們會跳出訊息，建議您先在目前的地方稍做休息，如果之後有需要，請再次點選「求助」鈕。</w:t>
      </w:r>
    </w:p>
    <w:p w14:paraId="3B982291" w14:textId="77777777" w:rsidR="009047B3" w:rsidRPr="005E7CEF" w:rsidRDefault="009047B3" w:rsidP="009047B3">
      <w:pPr>
        <w:pStyle w:val="ab"/>
        <w:numPr>
          <w:ilvl w:val="0"/>
          <w:numId w:val="35"/>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若使用者選擇「我想換一套全新的行程」，我們會幫您動態重新規劃一套最適合您的行程。</w:t>
      </w:r>
    </w:p>
    <w:p w14:paraId="5672F57B" w14:textId="77777777" w:rsidR="009047B3" w:rsidRPr="005E7CEF" w:rsidRDefault="009047B3" w:rsidP="009047B3">
      <w:pPr>
        <w:pStyle w:val="ab"/>
        <w:numPr>
          <w:ilvl w:val="0"/>
          <w:numId w:val="35"/>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若使用者選擇「我想繼續現在的行程」，我們則不會更動您目前的行程，使用者可以依據自己喜好，選擇跳過或前往某些景點。</w:t>
      </w:r>
    </w:p>
    <w:p w14:paraId="1340639A" w14:textId="77777777" w:rsidR="009047B3" w:rsidRPr="005E7CEF" w:rsidRDefault="009047B3" w:rsidP="009047B3">
      <w:pPr>
        <w:pStyle w:val="ab"/>
        <w:numPr>
          <w:ilvl w:val="0"/>
          <w:numId w:val="35"/>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最後使用者點選「完成」鈕完成旅途，會跳回首頁。</w:t>
      </w:r>
    </w:p>
    <w:p w14:paraId="2839BE59" w14:textId="77777777" w:rsidR="009047B3" w:rsidRDefault="009047B3" w:rsidP="009047B3">
      <w:pPr>
        <w:spacing w:after="180" w:line="240" w:lineRule="auto"/>
        <w:ind w:leftChars="0" w:right="139" w:firstLine="280"/>
        <w:rPr>
          <w:rFonts w:ascii="標楷體" w:eastAsia="標楷體" w:hAnsi="標楷體"/>
          <w:szCs w:val="24"/>
        </w:rPr>
      </w:pPr>
      <w:r w:rsidRPr="00026639">
        <w:rPr>
          <w:rFonts w:ascii="標楷體" w:eastAsia="標楷體" w:hAnsi="標楷體" w:hint="eastAsia"/>
          <w:b/>
          <w:szCs w:val="24"/>
        </w:rPr>
        <w:t>(5)</w:t>
      </w:r>
      <w:r w:rsidRPr="00026639">
        <w:rPr>
          <w:rFonts w:ascii="標楷體" w:eastAsia="標楷體" w:hAnsi="標楷體"/>
          <w:b/>
          <w:szCs w:val="24"/>
        </w:rPr>
        <w:t xml:space="preserve"> </w:t>
      </w:r>
      <w:r w:rsidRPr="00026639">
        <w:rPr>
          <w:rFonts w:ascii="標楷體" w:eastAsia="標楷體" w:hAnsi="標楷體" w:hint="eastAsia"/>
          <w:b/>
          <w:szCs w:val="24"/>
        </w:rPr>
        <w:t>登出</w:t>
      </w:r>
      <w:r>
        <w:rPr>
          <w:rFonts w:ascii="標楷體" w:eastAsia="標楷體" w:hAnsi="標楷體" w:cs="Arial" w:hint="eastAsia"/>
          <w:color w:val="000000"/>
          <w:szCs w:val="24"/>
          <w:shd w:val="clear" w:color="auto" w:fill="FFFFFF"/>
        </w:rPr>
        <w:t>(如下圖1</w:t>
      </w:r>
      <w:r>
        <w:rPr>
          <w:rFonts w:ascii="標楷體" w:eastAsia="標楷體" w:hAnsi="標楷體" w:cs="Arial"/>
          <w:color w:val="000000"/>
          <w:szCs w:val="24"/>
          <w:shd w:val="clear" w:color="auto" w:fill="FFFFFF"/>
        </w:rPr>
        <w:t>9</w:t>
      </w:r>
      <w:r>
        <w:rPr>
          <w:rFonts w:ascii="標楷體" w:eastAsia="標楷體" w:hAnsi="標楷體" w:cs="Arial" w:hint="eastAsia"/>
          <w:color w:val="000000"/>
          <w:szCs w:val="24"/>
          <w:shd w:val="clear" w:color="auto" w:fill="FFFFFF"/>
        </w:rPr>
        <w:t>-20)</w:t>
      </w:r>
    </w:p>
    <w:p w14:paraId="4A482709" w14:textId="77777777" w:rsidR="009047B3" w:rsidRPr="005E7CEF" w:rsidRDefault="009047B3" w:rsidP="009047B3">
      <w:pPr>
        <w:pStyle w:val="ab"/>
        <w:numPr>
          <w:ilvl w:val="0"/>
          <w:numId w:val="36"/>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點選「會員」，即可進入此頁面。</w:t>
      </w:r>
    </w:p>
    <w:p w14:paraId="4D0E61C8" w14:textId="77777777" w:rsidR="009047B3" w:rsidRPr="005E7CEF" w:rsidRDefault="009047B3" w:rsidP="009047B3">
      <w:pPr>
        <w:pStyle w:val="ab"/>
        <w:numPr>
          <w:ilvl w:val="0"/>
          <w:numId w:val="36"/>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使用者可以點選「修改個人資料」鈕來做修改。</w:t>
      </w:r>
    </w:p>
    <w:p w14:paraId="3BCA0382" w14:textId="77777777" w:rsidR="009047B3" w:rsidRPr="005E7CEF" w:rsidRDefault="009047B3" w:rsidP="009047B3">
      <w:pPr>
        <w:pStyle w:val="ab"/>
        <w:numPr>
          <w:ilvl w:val="0"/>
          <w:numId w:val="36"/>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使用者也可以點選「登出」鈕以登出。</w:t>
      </w:r>
    </w:p>
    <w:p w14:paraId="4FF56180" w14:textId="77777777" w:rsidR="009047B3" w:rsidRPr="00514092" w:rsidRDefault="009047B3" w:rsidP="009047B3">
      <w:pPr>
        <w:spacing w:after="180" w:line="240" w:lineRule="auto"/>
        <w:ind w:leftChars="0" w:right="139" w:firstLine="280"/>
        <w:rPr>
          <w:rFonts w:ascii="標楷體" w:eastAsia="標楷體" w:hAnsi="標楷體"/>
          <w:szCs w:val="24"/>
        </w:rPr>
      </w:pPr>
      <w:r w:rsidRPr="00026639">
        <w:rPr>
          <w:rFonts w:ascii="標楷體" w:eastAsia="標楷體" w:hAnsi="標楷體" w:hint="eastAsia"/>
          <w:b/>
          <w:szCs w:val="24"/>
        </w:rPr>
        <w:t>(</w:t>
      </w:r>
      <w:r w:rsidRPr="00026639">
        <w:rPr>
          <w:rFonts w:ascii="標楷體" w:eastAsia="標楷體" w:hAnsi="標楷體"/>
          <w:b/>
          <w:szCs w:val="24"/>
        </w:rPr>
        <w:t xml:space="preserve">6) </w:t>
      </w:r>
      <w:r w:rsidRPr="00026639">
        <w:rPr>
          <w:rFonts w:ascii="標楷體" w:eastAsia="標楷體" w:hAnsi="標楷體" w:hint="eastAsia"/>
          <w:b/>
          <w:szCs w:val="24"/>
        </w:rPr>
        <w:t>相機</w:t>
      </w:r>
      <w:r>
        <w:rPr>
          <w:rFonts w:ascii="標楷體" w:eastAsia="標楷體" w:hAnsi="標楷體" w:cs="Arial" w:hint="eastAsia"/>
          <w:color w:val="000000"/>
          <w:szCs w:val="24"/>
          <w:shd w:val="clear" w:color="auto" w:fill="FFFFFF"/>
        </w:rPr>
        <w:t>(如下圖21)</w:t>
      </w:r>
    </w:p>
    <w:p w14:paraId="13AA4C16" w14:textId="77777777" w:rsidR="009047B3" w:rsidRPr="005E7CEF" w:rsidRDefault="009047B3" w:rsidP="009047B3">
      <w:pPr>
        <w:pStyle w:val="ab"/>
        <w:numPr>
          <w:ilvl w:val="0"/>
          <w:numId w:val="34"/>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點選「相機」，即可連動手機的相機，進行拍攝。</w:t>
      </w:r>
    </w:p>
    <w:p w14:paraId="0735A0A4" w14:textId="77777777" w:rsidR="009047B3" w:rsidRPr="005E7CEF" w:rsidRDefault="009047B3" w:rsidP="009047B3">
      <w:pPr>
        <w:pStyle w:val="ab"/>
        <w:numPr>
          <w:ilvl w:val="0"/>
          <w:numId w:val="34"/>
        </w:numPr>
        <w:spacing w:after="180" w:line="240" w:lineRule="auto"/>
        <w:ind w:leftChars="0" w:right="139"/>
        <w:rPr>
          <w:rFonts w:ascii="標楷體" w:eastAsia="標楷體" w:hAnsi="標楷體"/>
          <w:szCs w:val="24"/>
        </w:rPr>
      </w:pPr>
      <w:r w:rsidRPr="005E7CEF">
        <w:rPr>
          <w:rFonts w:ascii="標楷體" w:eastAsia="標楷體" w:hAnsi="標楷體" w:hint="eastAsia"/>
          <w:szCs w:val="24"/>
        </w:rPr>
        <w:t>拍攝的照片，將儲存到使用者的手機裡，方便回憶。</w:t>
      </w:r>
    </w:p>
    <w:p w14:paraId="2F607358" w14:textId="77777777" w:rsidR="009047B3" w:rsidRDefault="009047B3" w:rsidP="009047B3">
      <w:pPr>
        <w:spacing w:after="180" w:line="240" w:lineRule="auto"/>
        <w:ind w:leftChars="0" w:left="480" w:right="139"/>
        <w:rPr>
          <w:rFonts w:ascii="標楷體" w:eastAsia="標楷體" w:hAnsi="標楷體"/>
          <w:szCs w:val="24"/>
        </w:rPr>
      </w:pPr>
    </w:p>
    <w:p w14:paraId="2235C08D" w14:textId="77777777" w:rsidR="009047B3" w:rsidRDefault="009047B3" w:rsidP="009047B3">
      <w:pPr>
        <w:spacing w:after="180" w:line="240" w:lineRule="auto"/>
        <w:ind w:leftChars="0" w:left="480" w:right="139"/>
        <w:rPr>
          <w:rFonts w:ascii="標楷體" w:eastAsia="標楷體" w:hAnsi="標楷體"/>
          <w:szCs w:val="24"/>
        </w:rPr>
      </w:pPr>
    </w:p>
    <w:p w14:paraId="0328A2F0" w14:textId="77777777" w:rsidR="009047B3" w:rsidRPr="002E5A75" w:rsidRDefault="009047B3" w:rsidP="009047B3">
      <w:pPr>
        <w:spacing w:after="180" w:line="240" w:lineRule="auto"/>
        <w:ind w:leftChars="0" w:left="480" w:right="139"/>
        <w:rPr>
          <w:rFonts w:ascii="標楷體" w:eastAsia="標楷體" w:hAnsi="標楷體"/>
          <w:szCs w:val="24"/>
        </w:rPr>
      </w:pPr>
    </w:p>
    <w:p w14:paraId="48FF9021" w14:textId="0CF24F99" w:rsidR="009047B3"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2CC4976F">
          <v:group id="群組 25" o:spid="_x0000_s1188" style="position:absolute;margin-left:-51.75pt;margin-top:361.5pt;width:524.05pt;height:312.3pt;z-index:251666944" coordsize="66554,396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DBAoAAAAA&#10;AAAAIQDJD6L8rboBAK26AQAVAAAAZHJzL21lZGlhL2ltYWdlMy5qcGVn/9j/4AAQSkZJRgABAQEA&#10;3ADcAAD/2wBDAAIBAQEBAQIBAQECAgICAgQDAgICAgUEBAMEBgUGBgYFBgYGBwkIBgcJBwYGCAsI&#10;CQoKCgoKBggLDAsKDAkKCgr/2wBDAQICAgICAgUDAwUKBwYHCgoKCgoKCgoKCgoKCgoKCgoKCgoK&#10;CgoKCgoKCgoKCgoKCgoKCgoKCgoKCgoKCgoKCgr/wAARCATYAr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">
            <v:group id="群組 26" o:spid="_x0000_s1189" style="position:absolute;width:36658;height:39662" coordsize="40386,4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190"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">
                <v:imagedata r:id="rId45" o:title=""/>
              </v:shape>
              <v:shape id="圖片 14" o:spid="_x0000_s1191" type="#_x0000_t75" alt="Screenshot_2017-05-27-15-05-08.png" style="position:absolute;left:10179;top:3623;width:20002;height:3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">
                <v:imagedata r:id="rId46" o:title="Screenshot_2017-05-27-15-05-08"/>
                <v:path arrowok="t"/>
              </v:shape>
              <v:shape id="Text Box 11" o:spid="_x0000_s1192" type="#_x0000_t202" style="position:absolute;left:9747;top:39681;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" fillcolor="white [3201]" stroked="f" strokecolor="black [3200]" strokeweight="1pt">
                <v:stroke dashstyle="dash"/>
                <v:shadow color="#868686"/>
                <v:textbox>
                  <w:txbxContent>
                    <w:p w14:paraId="69381904"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圖3 註冊</w:t>
                      </w:r>
                      <w:r>
                        <w:rPr>
                          <w:rFonts w:ascii="標楷體" w:eastAsia="標楷體" w:hAnsi="標楷體" w:hint="eastAsia"/>
                          <w:b/>
                          <w:sz w:val="32"/>
                        </w:rPr>
                        <w:t>帳號</w:t>
                      </w:r>
                    </w:p>
                  </w:txbxContent>
                </v:textbox>
              </v:shape>
            </v:group>
            <v:group id="群組 30" o:spid="_x0000_s1193" style="position:absolute;left:28860;width:37694;height:39490" coordsize="40386,4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圖片 1" o:spid="_x0000_s1194"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">
                <v:imagedata r:id="rId45" o:title=""/>
              </v:shape>
              <v:shape id="圖片 2" o:spid="_x0000_s1195" type="#_x0000_t75" alt="Screenshot_2017-05-14-13-31-45.jpg" style="position:absolute;left:10179;top:3795;width:19907;height:31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">
                <v:imagedata r:id="rId47" o:title="Screenshot_2017-05-14-13-31-45"/>
                <v:path arrowok="t"/>
              </v:shape>
              <v:shape id="Text Box 14" o:spid="_x0000_s1196" type="#_x0000_t202" style="position:absolute;left:8108;top:39681;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" fillcolor="white [3201]" stroked="f" strokecolor="black [3200]" strokeweight="1pt">
                <v:stroke dashstyle="dash"/>
                <v:shadow color="#868686"/>
                <v:textbox>
                  <w:txbxContent>
                    <w:p w14:paraId="28249329" w14:textId="77777777" w:rsidR="00547193" w:rsidRPr="00DC5C4F" w:rsidRDefault="00547193" w:rsidP="009047B3">
                      <w:pPr>
                        <w:spacing w:after="180"/>
                        <w:ind w:left="480" w:right="139"/>
                        <w:jc w:val="center"/>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4</w:t>
                      </w:r>
                      <w:r w:rsidRPr="00DC5C4F">
                        <w:rPr>
                          <w:rFonts w:ascii="標楷體" w:eastAsia="標楷體" w:hAnsi="標楷體" w:hint="eastAsia"/>
                          <w:b/>
                          <w:sz w:val="32"/>
                        </w:rPr>
                        <w:t xml:space="preserve"> </w:t>
                      </w:r>
                      <w:r>
                        <w:rPr>
                          <w:rFonts w:ascii="標楷體" w:eastAsia="標楷體" w:hAnsi="標楷體" w:hint="eastAsia"/>
                          <w:b/>
                          <w:sz w:val="32"/>
                        </w:rPr>
                        <w:t>首頁</w:t>
                      </w:r>
                    </w:p>
                  </w:txbxContent>
                </v:textbox>
              </v:shape>
            </v:group>
            <w10:wrap type="topAndBottom"/>
          </v:group>
        </w:pict>
      </w:r>
      <w:r>
        <w:rPr>
          <w:noProof/>
        </w:rPr>
        <w:pict w14:anchorId="7952534D">
          <v:group id="群組 34" o:spid="_x0000_s1179" style="position:absolute;margin-left:-48.75pt;margin-top:5.25pt;width:516.25pt;height:319.2pt;z-index:251665920" coordsize="65563,4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">
            <v:group id="群組 35" o:spid="_x0000_s1180" style="position:absolute;width:36226;height:40538" coordsize="40386,44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圖片 1" o:spid="_x0000_s1181"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">
                <v:imagedata r:id="rId45" o:title=""/>
              </v:shape>
              <v:shape id="圖片 1" o:spid="_x0000_s1182" type="#_x0000_t75" style="position:absolute;left:10006;top:3623;width:20003;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">
                <v:imagedata r:id="rId48" o:title="18309040_120300003602403681_949350002_n"/>
                <v:path arrowok="t"/>
              </v:shape>
              <v:shape id="Text Box 12" o:spid="_x0000_s1183" type="#_x0000_t202" style="position:absolute;left:9834;top:39940;width:21094;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" fillcolor="white [3201]" stroked="f" strokecolor="black [3200]" strokeweight="1pt">
                <v:stroke dashstyle="dash"/>
                <v:shadow color="#868686"/>
                <v:textbox>
                  <w:txbxContent>
                    <w:p w14:paraId="1E2E442B"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w:t>
                      </w:r>
                      <w:r w:rsidRPr="00DC5C4F">
                        <w:rPr>
                          <w:rFonts w:ascii="標楷體" w:eastAsia="標楷體" w:hAnsi="標楷體" w:hint="eastAsia"/>
                          <w:b/>
                          <w:sz w:val="32"/>
                        </w:rPr>
                        <w:t xml:space="preserve"> </w:t>
                      </w:r>
                      <w:r>
                        <w:rPr>
                          <w:rFonts w:ascii="標楷體" w:eastAsia="標楷體" w:hAnsi="標楷體" w:hint="eastAsia"/>
                          <w:b/>
                          <w:sz w:val="32"/>
                        </w:rPr>
                        <w:t>登入畫面</w:t>
                      </w:r>
                    </w:p>
                  </w:txbxContent>
                </v:textbox>
              </v:shape>
            </v:group>
            <v:group id="群組 39" o:spid="_x0000_s1184" style="position:absolute;left:28384;top:95;width:37179;height:40367" coordsize="40481,4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圖片 1" o:spid="_x0000_s1185" type="#_x0000_t75" style="position:absolute;width:40481;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">
                <v:imagedata r:id="rId45" o:title=""/>
              </v:shape>
              <v:shape id="圖片 9" o:spid="_x0000_s1186" type="#_x0000_t75" alt="Screenshot_2017-05-27-15-05-02.png" style="position:absolute;left:10092;top:3623;width:20289;height:3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">
                <v:imagedata r:id="rId49" o:title="Screenshot_2017-05-27-15-05-02"/>
                <v:path arrowok="t"/>
              </v:shape>
              <v:shape id="Text Box 13" o:spid="_x0000_s1187" type="#_x0000_t202" style="position:absolute;left:9575;top:39767;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" fillcolor="white [3201]" stroked="f" strokecolor="black [3200]" strokeweight="1pt">
                <v:stroke dashstyle="dash"/>
                <v:shadow color="#868686"/>
                <v:textbox>
                  <w:txbxContent>
                    <w:p w14:paraId="6FF9E8E7"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2</w:t>
                      </w:r>
                      <w:r w:rsidRPr="00DC5C4F">
                        <w:rPr>
                          <w:rFonts w:ascii="標楷體" w:eastAsia="標楷體" w:hAnsi="標楷體" w:hint="eastAsia"/>
                          <w:b/>
                          <w:sz w:val="32"/>
                        </w:rPr>
                        <w:t xml:space="preserve"> </w:t>
                      </w:r>
                      <w:r>
                        <w:rPr>
                          <w:rFonts w:ascii="標楷體" w:eastAsia="標楷體" w:hAnsi="標楷體" w:hint="eastAsia"/>
                          <w:b/>
                          <w:sz w:val="32"/>
                        </w:rPr>
                        <w:t>註冊帳號</w:t>
                      </w:r>
                    </w:p>
                  </w:txbxContent>
                </v:textbox>
              </v:shape>
            </v:group>
            <w10:wrap type="topAndBottom"/>
          </v:group>
        </w:pict>
      </w:r>
    </w:p>
    <w:p w14:paraId="0F490BA6" w14:textId="4D5E4A46" w:rsidR="009047B3"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34EB9921">
          <v:group id="群組 43" o:spid="_x0000_s1170" style="position:absolute;margin-left:-48pt;margin-top:4.5pt;width:512pt;height:319.25pt;z-index:251667968" coordsize="65022,4054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">
            <v:group id="群組 44" o:spid="_x0000_s1171" style="position:absolute;width:35450;height:40544" coordsize="40386,4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圖片 1" o:spid="_x0000_s1172"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">
                <v:imagedata r:id="rId45" o:title=""/>
              </v:shape>
              <v:shape id="圖片 18" o:spid="_x0000_s1173" type="#_x0000_t75" alt="Screenshot_2017-05-27-14-49-48.png" style="position:absolute;left:10179;top:2760;width:20002;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">
                <v:imagedata r:id="rId50" o:title="Screenshot_2017-05-27-14-49-48"/>
                <v:path arrowok="t"/>
              </v:shape>
              <v:shape id="Text Box 15" o:spid="_x0000_s1174" type="#_x0000_t202" style="position:absolute;left:9833;top:39680;width:21095;height:6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" fillcolor="white [3201]" stroked="f" strokecolor="black [3200]" strokeweight="1pt">
                <v:stroke dashstyle="dash"/>
                <v:shadow color="#868686"/>
                <v:textbox>
                  <w:txbxContent>
                    <w:p w14:paraId="6168EA77"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5</w:t>
                      </w:r>
                      <w:r w:rsidRPr="00DC5C4F">
                        <w:rPr>
                          <w:rFonts w:ascii="標楷體" w:eastAsia="標楷體" w:hAnsi="標楷體" w:hint="eastAsia"/>
                          <w:b/>
                          <w:sz w:val="32"/>
                        </w:rPr>
                        <w:t xml:space="preserve"> </w:t>
                      </w:r>
                      <w:r>
                        <w:rPr>
                          <w:rFonts w:ascii="標楷體" w:eastAsia="標楷體" w:hAnsi="標楷體" w:hint="eastAsia"/>
                          <w:b/>
                          <w:sz w:val="32"/>
                        </w:rPr>
                        <w:t>套裝行程</w:t>
                      </w:r>
                    </w:p>
                  </w:txbxContent>
                </v:textbox>
              </v:shape>
            </v:group>
            <v:group id="群組 48" o:spid="_x0000_s1175" style="position:absolute;left:28194;width:36828;height:39595" coordsize="40386,45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圖片 1" o:spid="_x0000_s1176"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">
                <v:imagedata r:id="rId45" o:title=""/>
              </v:shape>
              <v:shape id="圖片 19" o:spid="_x0000_s1177" type="#_x0000_t75" alt="Screenshot_2017-05-14-13-33-06.jpg" style="position:absolute;left:10006;top:2846;width:20193;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">
                <v:imagedata r:id="rId51" o:title="Screenshot_2017-05-14-13-33-06"/>
                <v:path arrowok="t"/>
              </v:shape>
              <v:shape id="Text Box 16" o:spid="_x0000_s1178" type="#_x0000_t202" style="position:absolute;left:9834;top:39767;width:21094;height:5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" fillcolor="white [3201]" stroked="f" strokecolor="black [3200]" strokeweight="1pt">
                <v:stroke dashstyle="dash"/>
                <v:shadow color="#868686"/>
                <v:textbox>
                  <w:txbxContent>
                    <w:p w14:paraId="10F7BD83"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6</w:t>
                      </w:r>
                      <w:r w:rsidRPr="00DC5C4F">
                        <w:rPr>
                          <w:rFonts w:ascii="標楷體" w:eastAsia="標楷體" w:hAnsi="標楷體" w:hint="eastAsia"/>
                          <w:b/>
                          <w:sz w:val="32"/>
                        </w:rPr>
                        <w:t xml:space="preserve"> </w:t>
                      </w:r>
                      <w:r>
                        <w:rPr>
                          <w:rFonts w:ascii="標楷體" w:eastAsia="標楷體" w:hAnsi="標楷體" w:hint="eastAsia"/>
                          <w:b/>
                          <w:sz w:val="32"/>
                        </w:rPr>
                        <w:t>操作教學</w:t>
                      </w:r>
                    </w:p>
                  </w:txbxContent>
                </v:textbox>
              </v:shape>
            </v:group>
            <w10:wrap type="topAndBottom"/>
          </v:group>
        </w:pict>
      </w:r>
      <w:r>
        <w:rPr>
          <w:noProof/>
        </w:rPr>
        <w:pict w14:anchorId="79608CB1">
          <v:group id="群組 52" o:spid="_x0000_s1163" style="position:absolute;margin-left:-54pt;margin-top:342.75pt;width:516.85pt;height:330.1pt;z-index:251668992" coordsize="72303,4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">
            <v:shape id="圖片 1" o:spid="_x0000_s1164" type="#_x0000_t75" style="position:absolute;top:86;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">
              <v:imagedata r:id="rId45" o:title=""/>
            </v:shape>
            <v:shape id="圖片 1" o:spid="_x0000_s1165" type="#_x0000_t75" style="position:absolute;left:31917;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">
              <v:imagedata r:id="rId45" o:title=""/>
            </v:shape>
            <v:shape id="圖片 23" o:spid="_x0000_s1166" type="#_x0000_t75" alt="Screenshot_2017-05-27-15-35-38.png" style="position:absolute;left:10351;top:3278;width:19907;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">
              <v:imagedata r:id="rId52" o:title="Screenshot_2017-05-27-15-35-38"/>
              <v:path arrowok="t"/>
            </v:shape>
            <v:shape id="圖片 28" o:spid="_x0000_s1167" type="#_x0000_t75" alt="Screenshot_2017-05-27-15-46-57.png" style="position:absolute;left:42183;top:2932;width:20288;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">
              <v:imagedata r:id="rId53" o:title="Screenshot_2017-05-27-15-46-57"/>
              <v:path arrowok="t"/>
            </v:shape>
            <v:shape id="Text Box 17" o:spid="_x0000_s1168" type="#_x0000_t202" style="position:absolute;left:9920;top:39767;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" fillcolor="white [3201]" stroked="f" strokecolor="black [3200]" strokeweight="1pt">
              <v:stroke dashstyle="dash"/>
              <v:shadow color="#868686"/>
              <v:textbox>
                <w:txbxContent>
                  <w:p w14:paraId="0B2DFBBF"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7</w:t>
                    </w:r>
                    <w:r w:rsidRPr="00DC5C4F">
                      <w:rPr>
                        <w:rFonts w:ascii="標楷體" w:eastAsia="標楷體" w:hAnsi="標楷體" w:hint="eastAsia"/>
                        <w:b/>
                        <w:sz w:val="32"/>
                      </w:rPr>
                      <w:t xml:space="preserve"> </w:t>
                    </w:r>
                    <w:r>
                      <w:rPr>
                        <w:rFonts w:ascii="標楷體" w:eastAsia="標楷體" w:hAnsi="標楷體" w:hint="eastAsia"/>
                        <w:b/>
                        <w:sz w:val="32"/>
                      </w:rPr>
                      <w:t>行程資訊</w:t>
                    </w:r>
                  </w:p>
                </w:txbxContent>
              </v:textbox>
            </v:shape>
            <v:shape id="Text Box 18" o:spid="_x0000_s1169" type="#_x0000_t202" style="position:absolute;left:41838;top:39681;width:21094;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" fillcolor="white [3201]" stroked="f" strokecolor="black [3200]" strokeweight="1pt">
              <v:stroke dashstyle="dash"/>
              <v:shadow color="#868686"/>
              <v:textbox>
                <w:txbxContent>
                  <w:p w14:paraId="7E1F87DA"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8</w:t>
                    </w:r>
                    <w:r w:rsidRPr="00DC5C4F">
                      <w:rPr>
                        <w:rFonts w:ascii="標楷體" w:eastAsia="標楷體" w:hAnsi="標楷體" w:hint="eastAsia"/>
                        <w:b/>
                        <w:sz w:val="32"/>
                      </w:rPr>
                      <w:t xml:space="preserve"> </w:t>
                    </w:r>
                    <w:r>
                      <w:rPr>
                        <w:rFonts w:ascii="標楷體" w:eastAsia="標楷體" w:hAnsi="標楷體" w:hint="eastAsia"/>
                        <w:b/>
                        <w:sz w:val="32"/>
                      </w:rPr>
                      <w:t>景點資訊</w:t>
                    </w:r>
                  </w:p>
                </w:txbxContent>
              </v:textbox>
            </v:shape>
            <w10:wrap type="topAndBottom"/>
          </v:group>
        </w:pict>
      </w:r>
    </w:p>
    <w:p w14:paraId="005098A1" w14:textId="40877CBC" w:rsidR="009047B3"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393EFD48">
          <v:group id="群組 59" o:spid="_x0000_s1156" style="position:absolute;margin-left:-57.7pt;margin-top:5.25pt;width:530.55pt;height:311.75pt;z-index:251670016" coordsize="72907,44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">
            <v:shape id="圖片 1" o:spid="_x0000_s1157" type="#_x0000_t75" style="position:absolute;left:32521;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">
              <v:imagedata r:id="rId45" o:title=""/>
            </v:shape>
            <v:shape id="圖片 1" o:spid="_x0000_s1158" type="#_x0000_t75" style="position:absolute;width:40386;height:39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">
              <v:imagedata r:id="rId45" o:title=""/>
            </v:shape>
            <v:shape id="圖片 24" o:spid="_x0000_s1159" type="#_x0000_t75" alt="Screenshot_2017-05-27-15-35-56.png" style="position:absolute;left:42873;top:2932;width:19907;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">
              <v:imagedata r:id="rId54" o:title="Screenshot_2017-05-27-15-35-56"/>
              <v:path arrowok="t"/>
            </v:shape>
            <v:shape id="圖片 29" o:spid="_x0000_s1160" type="#_x0000_t75" alt="Screenshot_2017-05-27-15-47-02.png" style="position:absolute;left:10092;top:2932;width:20136;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">
              <v:imagedata r:id="rId55" o:title="Screenshot_2017-05-27-15-47-02"/>
              <v:path arrowok="t"/>
            </v:shape>
            <v:shape id="Text Box 20" o:spid="_x0000_s1161" type="#_x0000_t202" style="position:absolute;left:40975;top:39767;width:22644;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" fillcolor="white [3201]" stroked="f" strokecolor="black [3200]" strokeweight="1pt">
              <v:stroke dashstyle="dash"/>
              <v:shadow color="#868686"/>
              <v:textbox>
                <w:txbxContent>
                  <w:p w14:paraId="1AABC29D"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10</w:t>
                    </w:r>
                    <w:r w:rsidRPr="00DC5C4F">
                      <w:rPr>
                        <w:rFonts w:ascii="標楷體" w:eastAsia="標楷體" w:hAnsi="標楷體" w:hint="eastAsia"/>
                        <w:b/>
                        <w:sz w:val="32"/>
                      </w:rPr>
                      <w:t xml:space="preserve"> </w:t>
                    </w:r>
                    <w:r>
                      <w:rPr>
                        <w:rFonts w:ascii="標楷體" w:eastAsia="標楷體" w:hAnsi="標楷體" w:hint="eastAsia"/>
                        <w:b/>
                        <w:sz w:val="32"/>
                      </w:rPr>
                      <w:t>右上角選單</w:t>
                    </w:r>
                  </w:p>
                </w:txbxContent>
              </v:textbox>
            </v:shape>
            <v:shape id="Text Box 21" o:spid="_x0000_s1162" type="#_x0000_t202" style="position:absolute;left:9661;top:39767;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" fillcolor="white [3201]" stroked="f" strokecolor="black [3200]" strokeweight="1pt">
              <v:stroke dashstyle="dash"/>
              <v:shadow color="#868686"/>
              <v:textbox>
                <w:txbxContent>
                  <w:p w14:paraId="4A55C3CC"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9景點資訊</w:t>
                    </w:r>
                    <w:r w:rsidRPr="00DC5C4F">
                      <w:rPr>
                        <w:rFonts w:ascii="標楷體" w:eastAsia="標楷體" w:hAnsi="標楷體" w:hint="eastAsia"/>
                        <w:b/>
                        <w:sz w:val="32"/>
                      </w:rPr>
                      <w:t xml:space="preserve"> </w:t>
                    </w:r>
                  </w:p>
                </w:txbxContent>
              </v:textbox>
            </v:shape>
            <w10:wrap type="topAndBottom"/>
          </v:group>
        </w:pict>
      </w:r>
      <w:r>
        <w:rPr>
          <w:noProof/>
        </w:rPr>
        <w:pict w14:anchorId="44AECB5F">
          <v:group id="群組 66" o:spid="_x0000_s1149" style="position:absolute;margin-left:-64.5pt;margin-top:334.7pt;width:546.1pt;height:338.8pt;z-index:251671040" coordsize="73387,44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">
            <v:shape id="圖片 1" o:spid="_x0000_s1150" type="#_x0000_t75" style="position:absolute;left:33039;width:40348;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">
              <v:imagedata r:id="rId45" o:title=""/>
            </v:shape>
            <v:shape id="圖片 1" o:spid="_x0000_s1151" type="#_x0000_t75" style="position:absolute;width:40347;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">
              <v:imagedata r:id="rId45" o:title=""/>
            </v:shape>
            <v:shape id="圖片 40" o:spid="_x0000_s1152" type="#_x0000_t75" alt="Screenshot_2017-05-27-15-36-57.png" style="position:absolute;left:10092;top:3105;width:20136;height:32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">
              <v:imagedata r:id="rId56" o:title="Screenshot_2017-05-27-15-36-57"/>
              <v:path arrowok="t"/>
            </v:shape>
            <v:shape id="圖片 57" o:spid="_x0000_s1153" type="#_x0000_t75" alt="Screenshot_2017-05-27-16-01-45.png" style="position:absolute;left:43045;top:3105;width:20428;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">
              <v:imagedata r:id="rId57" o:title="Screenshot_2017-05-27-16-01-45"/>
              <v:path arrowok="t"/>
            </v:shape>
            <v:shape id="Text Box 22" o:spid="_x0000_s1154" type="#_x0000_t202" style="position:absolute;left:9661;top:39854;width:21095;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" fillcolor="white [3201]" stroked="f" strokecolor="black [3200]" strokeweight="1pt">
              <v:stroke dashstyle="dash"/>
              <v:shadow color="#868686"/>
              <v:textbox>
                <w:txbxContent>
                  <w:p w14:paraId="57453CE1"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11我的行程</w:t>
                    </w:r>
                  </w:p>
                </w:txbxContent>
              </v:textbox>
            </v:shape>
            <v:shape id="Text Box 23" o:spid="_x0000_s1155" type="#_x0000_t202" style="position:absolute;left:42873;top:39854;width:2104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" fillcolor="white [3201]" stroked="f" strokecolor="black [3200]" strokeweight="1pt">
              <v:stroke dashstyle="dash"/>
              <v:shadow color="#868686"/>
              <v:textbox>
                <w:txbxContent>
                  <w:p w14:paraId="163D606D"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12</w:t>
                    </w:r>
                    <w:r w:rsidRPr="00DC5C4F">
                      <w:rPr>
                        <w:rFonts w:ascii="標楷體" w:eastAsia="標楷體" w:hAnsi="標楷體" w:hint="eastAsia"/>
                        <w:b/>
                        <w:sz w:val="32"/>
                      </w:rPr>
                      <w:t xml:space="preserve"> </w:t>
                    </w:r>
                    <w:r>
                      <w:rPr>
                        <w:rFonts w:ascii="標楷體" w:eastAsia="標楷體" w:hAnsi="標楷體" w:hint="eastAsia"/>
                        <w:b/>
                        <w:sz w:val="32"/>
                      </w:rPr>
                      <w:t>刪除行程</w:t>
                    </w:r>
                  </w:p>
                </w:txbxContent>
              </v:textbox>
            </v:shape>
            <w10:wrap type="topAndBottom"/>
          </v:group>
        </w:pict>
      </w:r>
    </w:p>
    <w:p w14:paraId="2EFC0A3E" w14:textId="05707C70" w:rsidR="009047B3"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1DB6B5FD">
          <v:group id="群組 73" o:spid="_x0000_s1142" style="position:absolute;margin-left:-60.8pt;margin-top:352.5pt;width:542.7pt;height:321.15pt;z-index:251673088;mso-width-relative:margin;mso-height-relative:margin" coordsize="73569,443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">
            <v:shape id="圖片 1" o:spid="_x0000_s1143" type="#_x0000_t75" style="position:absolute;left:33297;width:40272;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">
              <v:imagedata r:id="rId45" o:title=""/>
            </v:shape>
            <v:shape id="圖片 1" o:spid="_x0000_s1144" type="#_x0000_t75" style="position:absolute;width:40271;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">
              <v:imagedata r:id="rId45" o:title=""/>
            </v:shape>
            <v:shape id="圖片 53" o:spid="_x0000_s1145" type="#_x0000_t75" alt="Screenshot_2017-05-14-13-37-33.jpg" style="position:absolute;left:10006;top:3191;width:20238;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">
              <v:imagedata r:id="rId58" o:title="Screenshot_2017-05-14-13-37-33"/>
              <v:path arrowok="t"/>
            </v:shape>
            <v:shape id="圖片 54" o:spid="_x0000_s1146" type="#_x0000_t75" alt="Screenshot_2017-05-14-13-38-24.jpg" style="position:absolute;left:43563;top:3191;width:19844;height:3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">
              <v:imagedata r:id="rId59" o:title="Screenshot_2017-05-14-13-38-24"/>
              <v:path arrowok="t"/>
            </v:shape>
            <v:shape id="Text Box 26" o:spid="_x0000_s1147" type="#_x0000_t202" style="position:absolute;left:7073;top:39854;width:24632;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" fillcolor="white [3201]" stroked="f" strokecolor="black [3200]" strokeweight="1pt">
              <v:stroke dashstyle="dash"/>
              <v:shadow color="#868686"/>
              <v:textbox>
                <w:txbxContent>
                  <w:p w14:paraId="4BA90386"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15子女貼心關懷</w:t>
                    </w:r>
                    <w:r w:rsidRPr="00DC5C4F">
                      <w:rPr>
                        <w:rFonts w:ascii="標楷體" w:eastAsia="標楷體" w:hAnsi="標楷體" w:hint="eastAsia"/>
                        <w:b/>
                        <w:sz w:val="32"/>
                      </w:rPr>
                      <w:t xml:space="preserve"> </w:t>
                    </w:r>
                  </w:p>
                </w:txbxContent>
              </v:textbox>
            </v:shape>
            <v:shape id="Text Box 29" o:spid="_x0000_s1148" type="#_x0000_t202" style="position:absolute;left:39450;top:39854;width:26295;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" fillcolor="white [3201]" stroked="f" strokecolor="black [3200]" strokeweight="1pt">
              <v:stroke dashstyle="dash"/>
              <v:shadow color="#868686"/>
              <v:textbox>
                <w:txbxContent>
                  <w:p w14:paraId="2DF901EC"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16 我想休息一下</w:t>
                    </w:r>
                  </w:p>
                </w:txbxContent>
              </v:textbox>
            </v:shape>
            <w10:wrap type="topAndBottom"/>
          </v:group>
        </w:pict>
      </w:r>
      <w:r>
        <w:rPr>
          <w:noProof/>
        </w:rPr>
        <w:pict w14:anchorId="4415213E">
          <v:group id="群組 80" o:spid="_x0000_s1135" style="position:absolute;margin-left:-61.5pt;margin-top:5.45pt;width:540.4pt;height:336.2pt;z-index:251672064;mso-width-relative:margin;mso-height-relative:margin" coordsize="73128,444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">
            <v:shape id="圖片 1" o:spid="_x0000_s1136" type="#_x0000_t75" style="position:absolute;left:32780;width:40348;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">
              <v:imagedata r:id="rId45" o:title=""/>
            </v:shape>
            <v:shape id="圖片 1" o:spid="_x0000_s1137" type="#_x0000_t75" style="position:absolute;width:40347;height:39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">
              <v:imagedata r:id="rId45" o:title=""/>
            </v:shape>
            <v:shape id="圖片 41" o:spid="_x0000_s1138" type="#_x0000_t75" alt="Screenshot_2017-05-14-13-36-09.jpg" style="position:absolute;left:9834;top:3191;width:20428;height:3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">
              <v:imagedata r:id="rId60" o:title="Screenshot_2017-05-14-13-36-09"/>
              <v:path arrowok="t"/>
            </v:shape>
            <v:shape id="圖片 52" o:spid="_x0000_s1139" type="#_x0000_t75" alt="Screenshot_2017-05-14-13-36-57.jpg" style="position:absolute;left:43218;top:3450;width:20237;height:3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">
              <v:imagedata r:id="rId61" o:title="Screenshot_2017-05-14-13-36-57"/>
              <v:path arrowok="t"/>
            </v:shape>
            <v:shape id="Text Box 24" o:spid="_x0000_s1140" type="#_x0000_t202" style="position:absolute;left:9316;top:39940;width:210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" fillcolor="white [3201]" stroked="f" strokecolor="black [3200]" strokeweight="1pt">
              <v:stroke dashstyle="dash"/>
              <v:shadow color="#868686"/>
              <v:textbox>
                <w:txbxContent>
                  <w:p w14:paraId="44CB9732"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13開始行程</w:t>
                    </w:r>
                    <w:r w:rsidRPr="00DC5C4F">
                      <w:rPr>
                        <w:rFonts w:ascii="標楷體" w:eastAsia="標楷體" w:hAnsi="標楷體" w:hint="eastAsia"/>
                        <w:b/>
                        <w:sz w:val="32"/>
                      </w:rPr>
                      <w:t xml:space="preserve"> </w:t>
                    </w:r>
                  </w:p>
                </w:txbxContent>
              </v:textbox>
            </v:shape>
            <v:shape id="Text Box 25" o:spid="_x0000_s1141" type="#_x0000_t202" style="position:absolute;left:43994;top:39940;width:21044;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" fillcolor="white [3201]" stroked="f" strokecolor="black [3200]" strokeweight="1pt">
              <v:stroke dashstyle="dash"/>
              <v:shadow color="#868686"/>
              <v:textbox>
                <w:txbxContent>
                  <w:p w14:paraId="5174388C"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14</w:t>
                    </w:r>
                    <w:r w:rsidRPr="00DC5C4F">
                      <w:rPr>
                        <w:rFonts w:ascii="標楷體" w:eastAsia="標楷體" w:hAnsi="標楷體" w:hint="eastAsia"/>
                        <w:b/>
                        <w:sz w:val="32"/>
                      </w:rPr>
                      <w:t xml:space="preserve"> </w:t>
                    </w:r>
                    <w:r>
                      <w:rPr>
                        <w:rFonts w:ascii="標楷體" w:eastAsia="標楷體" w:hAnsi="標楷體" w:hint="eastAsia"/>
                        <w:b/>
                        <w:sz w:val="32"/>
                      </w:rPr>
                      <w:t>導航</w:t>
                    </w:r>
                  </w:p>
                </w:txbxContent>
              </v:textbox>
            </v:shape>
            <w10:wrap type="topAndBottom"/>
          </v:group>
        </w:pict>
      </w:r>
    </w:p>
    <w:p w14:paraId="1621B762" w14:textId="24D0FACF" w:rsidR="009047B3"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262998A0">
          <v:group id="群組 87" o:spid="_x0000_s1128" style="position:absolute;margin-left:-63.55pt;margin-top:5.25pt;width:544.05pt;height:330.1pt;z-index:251674112" coordsize="72016,444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">
            <v:shape id="圖片 1" o:spid="_x0000_s1129" type="#_x0000_t75" style="position:absolute;left:31745;top:172;width:40271;height:3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">
              <v:imagedata r:id="rId45" o:title=""/>
            </v:shape>
            <v:shape id="圖片 1" o:spid="_x0000_s1130" type="#_x0000_t75" style="position:absolute;width:40271;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">
              <v:imagedata r:id="rId45" o:title=""/>
            </v:shape>
            <v:shape id="圖片 51" o:spid="_x0000_s1131" type="#_x0000_t75" alt="Screenshot_2017-05-14-13-48-29.jpg" style="position:absolute;left:41751;top:3536;width:20524;height:31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">
              <v:imagedata r:id="rId62" o:title="Screenshot_2017-05-14-13-48-29"/>
              <v:path arrowok="t"/>
            </v:shape>
            <v:shape id="圖片 56" o:spid="_x0000_s1132" type="#_x0000_t75" alt="Screenshot_2017-05-14-13-48-24.jpg" style="position:absolute;left:10265;top:2932;width:19844;height:3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">
              <v:imagedata r:id="rId63" o:title="Screenshot_2017-05-14-13-48-24"/>
              <v:path arrowok="t"/>
            </v:shape>
            <v:shape id="Text Box 27" o:spid="_x0000_s1133" type="#_x0000_t202" style="position:absolute;left:3191;top:39940;width:33381;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" fillcolor="white [3201]" stroked="f" strokecolor="black [3200]" strokeweight="1pt">
              <v:stroke dashstyle="dash"/>
              <v:shadow color="#868686"/>
              <v:textbox>
                <w:txbxContent>
                  <w:p w14:paraId="72AA3576" w14:textId="77777777" w:rsidR="00547193" w:rsidRPr="00DC5C4F" w:rsidRDefault="00547193" w:rsidP="009047B3">
                    <w:pPr>
                      <w:spacing w:after="180" w:line="400" w:lineRule="exact"/>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17重新規劃推薦</w:t>
                    </w:r>
                    <w:proofErr w:type="gramStart"/>
                    <w:r>
                      <w:rPr>
                        <w:rFonts w:ascii="標楷體" w:eastAsia="標楷體" w:hAnsi="標楷體" w:hint="eastAsia"/>
                        <w:b/>
                        <w:sz w:val="32"/>
                      </w:rPr>
                      <w:t>最</w:t>
                    </w:r>
                    <w:proofErr w:type="gramEnd"/>
                    <w:r>
                      <w:rPr>
                        <w:rFonts w:ascii="標楷體" w:eastAsia="標楷體" w:hAnsi="標楷體" w:hint="eastAsia"/>
                        <w:b/>
                        <w:sz w:val="32"/>
                      </w:rPr>
                      <w:t>適行程</w:t>
                    </w:r>
                    <w:r w:rsidRPr="00DC5C4F">
                      <w:rPr>
                        <w:rFonts w:ascii="標楷體" w:eastAsia="標楷體" w:hAnsi="標楷體" w:hint="eastAsia"/>
                        <w:b/>
                        <w:sz w:val="32"/>
                      </w:rPr>
                      <w:t xml:space="preserve"> </w:t>
                    </w:r>
                    <w:r>
                      <w:rPr>
                        <w:rFonts w:ascii="標楷體" w:eastAsia="標楷體" w:hAnsi="標楷體"/>
                        <w:b/>
                        <w:sz w:val="32"/>
                      </w:rPr>
                      <w:t xml:space="preserve"> </w:t>
                    </w:r>
                  </w:p>
                </w:txbxContent>
              </v:textbox>
            </v:shape>
            <v:shape id="Text Box 30" o:spid="_x0000_s1134" type="#_x0000_t202" style="position:absolute;left:35368;top:40112;width:32435;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" fillcolor="white [3201]" stroked="f" strokecolor="black [3200]" strokeweight="1pt">
              <v:stroke dashstyle="dash"/>
              <v:shadow color="#868686"/>
              <v:textbox>
                <w:txbxContent>
                  <w:p w14:paraId="06D1F192" w14:textId="77777777" w:rsidR="00547193" w:rsidRPr="00DC5C4F" w:rsidRDefault="00547193" w:rsidP="009047B3">
                    <w:pPr>
                      <w:spacing w:after="180" w:line="400" w:lineRule="exact"/>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18重新規劃推薦</w:t>
                    </w:r>
                    <w:proofErr w:type="gramStart"/>
                    <w:r>
                      <w:rPr>
                        <w:rFonts w:ascii="標楷體" w:eastAsia="標楷體" w:hAnsi="標楷體" w:hint="eastAsia"/>
                        <w:b/>
                        <w:sz w:val="32"/>
                      </w:rPr>
                      <w:t>最</w:t>
                    </w:r>
                    <w:proofErr w:type="gramEnd"/>
                    <w:r>
                      <w:rPr>
                        <w:rFonts w:ascii="標楷體" w:eastAsia="標楷體" w:hAnsi="標楷體" w:hint="eastAsia"/>
                        <w:b/>
                        <w:sz w:val="32"/>
                      </w:rPr>
                      <w:t>適行程</w:t>
                    </w:r>
                    <w:r w:rsidRPr="00DC5C4F">
                      <w:rPr>
                        <w:rFonts w:ascii="標楷體" w:eastAsia="標楷體" w:hAnsi="標楷體" w:hint="eastAsia"/>
                        <w:b/>
                        <w:sz w:val="32"/>
                      </w:rPr>
                      <w:t xml:space="preserve"> </w:t>
                    </w:r>
                    <w:r>
                      <w:rPr>
                        <w:rFonts w:ascii="標楷體" w:eastAsia="標楷體" w:hAnsi="標楷體"/>
                        <w:b/>
                        <w:sz w:val="32"/>
                      </w:rPr>
                      <w:t xml:space="preserve"> </w:t>
                    </w:r>
                  </w:p>
                </w:txbxContent>
              </v:textbox>
            </v:shape>
            <w10:wrap type="topAndBottom"/>
          </v:group>
        </w:pict>
      </w:r>
      <w:r>
        <w:rPr>
          <w:noProof/>
        </w:rPr>
        <w:pict w14:anchorId="1C97984E">
          <v:group id="群組 95" o:spid="_x0000_s1121" style="position:absolute;margin-left:-69pt;margin-top:334.7pt;width:554.9pt;height:338.1pt;z-index:251675136" coordsize="73397,44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">
            <v:shape id="圖片 1" o:spid="_x0000_s1122" type="#_x0000_t75" style="position:absolute;width:40271;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">
              <v:imagedata r:id="rId45" o:title=""/>
            </v:shape>
            <v:shape id="圖片 1" o:spid="_x0000_s1123" type="#_x0000_t75" style="position:absolute;left:33125;width:40272;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">
              <v:imagedata r:id="rId45" o:title=""/>
            </v:shape>
            <v:shape id="圖片 61" o:spid="_x0000_s1124" type="#_x0000_t75" alt="Screenshot_2017-05-27-16-21-54.png" style="position:absolute;left:43045;top:690;width:2042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">
              <v:imagedata r:id="rId64" o:title="Screenshot_2017-05-27-16-21-54"/>
              <v:path arrowok="t"/>
            </v:shape>
            <v:shape id="圖片 62" o:spid="_x0000_s1125" type="#_x0000_t75" alt="Screenshot_2017-05-27-16-21-11.png" style="position:absolute;left:10265;top:776;width:19653;height:32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">
              <v:imagedata r:id="rId65" o:title="Screenshot_2017-05-27-16-21-11"/>
              <v:path arrowok="t"/>
            </v:shape>
            <v:shape id="Text Box 31" o:spid="_x0000_s1126" type="#_x0000_t202" style="position:absolute;left:11386;top:39940;width:1607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" fillcolor="white [3201]" stroked="f" strokecolor="black [3200]" strokeweight="1pt">
              <v:stroke dashstyle="dash"/>
              <v:shadow color="#868686"/>
              <v:textbox>
                <w:txbxContent>
                  <w:p w14:paraId="3F2D31B3"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19會員</w:t>
                    </w:r>
                    <w:r w:rsidRPr="00DC5C4F">
                      <w:rPr>
                        <w:rFonts w:ascii="標楷體" w:eastAsia="標楷體" w:hAnsi="標楷體" w:hint="eastAsia"/>
                        <w:b/>
                        <w:sz w:val="32"/>
                      </w:rPr>
                      <w:t xml:space="preserve"> </w:t>
                    </w:r>
                  </w:p>
                </w:txbxContent>
              </v:textbox>
            </v:shape>
            <v:shape id="Text Box 32" o:spid="_x0000_s1127" type="#_x0000_t202" style="position:absolute;left:39466;top:39761;width:25132;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" fillcolor="white [3201]" stroked="f" strokecolor="black [3200]" strokeweight="1pt">
              <v:stroke dashstyle="dash"/>
              <v:shadow color="#868686"/>
              <v:textbox>
                <w:txbxContent>
                  <w:p w14:paraId="43D87AB1" w14:textId="77777777" w:rsidR="00547193" w:rsidRPr="00DC5C4F" w:rsidRDefault="00547193" w:rsidP="009047B3">
                    <w:pPr>
                      <w:spacing w:after="180"/>
                      <w:ind w:left="480" w:right="139"/>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20修改個人資料</w:t>
                    </w:r>
                    <w:r w:rsidRPr="00DC5C4F">
                      <w:rPr>
                        <w:rFonts w:ascii="標楷體" w:eastAsia="標楷體" w:hAnsi="標楷體" w:hint="eastAsia"/>
                        <w:b/>
                        <w:sz w:val="32"/>
                      </w:rPr>
                      <w:t xml:space="preserve"> </w:t>
                    </w:r>
                  </w:p>
                </w:txbxContent>
              </v:textbox>
            </v:shape>
            <w10:wrap type="topAndBottom"/>
          </v:group>
        </w:pict>
      </w:r>
    </w:p>
    <w:p w14:paraId="2684D7B6" w14:textId="3D3F4572" w:rsidR="009047B3" w:rsidRPr="0040094E" w:rsidRDefault="00547193" w:rsidP="009047B3">
      <w:pPr>
        <w:spacing w:after="180" w:line="240" w:lineRule="auto"/>
        <w:ind w:leftChars="0" w:left="0" w:right="139"/>
        <w:rPr>
          <w:rFonts w:ascii="標楷體" w:eastAsia="標楷體" w:hAnsi="標楷體" w:cs="Arial"/>
          <w:color w:val="000000"/>
          <w:szCs w:val="24"/>
          <w:shd w:val="clear" w:color="auto" w:fill="FFFFFF"/>
        </w:rPr>
      </w:pPr>
      <w:r>
        <w:rPr>
          <w:noProof/>
        </w:rPr>
        <w:pict w14:anchorId="58FEACFD">
          <v:group id="群組 102" o:spid="_x0000_s1117" style="position:absolute;margin-left:40.4pt;margin-top:.05pt;width:334.85pt;height:299.65pt;z-index:251676160;mso-width-relative:margin;mso-height-relative:margin" coordsize="44512,397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">
            <v:shape id="圖片 1" o:spid="_x0000_s1118" type="#_x0000_t75" style="position:absolute;width:40271;height:3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">
              <v:imagedata r:id="rId45" o:title=""/>
            </v:shape>
            <v:shape id="圖片 67" o:spid="_x0000_s1119" type="#_x0000_t75" alt="Screenshot_2017-05-27-16-31-57.jpg" style="position:absolute;left:10265;top:2932;width:2004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">
              <v:imagedata r:id="rId66" o:title="Screenshot_2017-05-27-16-31-57"/>
              <v:path arrowok="t"/>
            </v:shape>
            <v:shape id="Text Box 33" o:spid="_x0000_s1120" type="#_x0000_t202" style="position:absolute;left:31917;top:30364;width:12595;height:4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" fillcolor="white [3201]" stroked="f" strokecolor="black [3200]" strokeweight="1pt">
              <v:stroke dashstyle="dash"/>
              <v:shadow color="#868686"/>
              <v:textbox>
                <w:txbxContent>
                  <w:p w14:paraId="62E7A9E5" w14:textId="77777777" w:rsidR="00547193" w:rsidRPr="00DC5C4F" w:rsidRDefault="00547193" w:rsidP="009047B3">
                    <w:pPr>
                      <w:spacing w:after="180"/>
                      <w:ind w:left="480" w:right="139"/>
                      <w:jc w:val="both"/>
                      <w:rPr>
                        <w:rFonts w:ascii="標楷體" w:eastAsia="標楷體" w:hAnsi="標楷體"/>
                        <w:b/>
                        <w:sz w:val="32"/>
                      </w:rPr>
                    </w:pPr>
                    <w:r w:rsidRPr="00DC5C4F">
                      <w:rPr>
                        <w:rFonts w:ascii="標楷體" w:eastAsia="標楷體" w:hAnsi="標楷體" w:hint="eastAsia"/>
                        <w:b/>
                        <w:sz w:val="32"/>
                      </w:rPr>
                      <w:t>圖</w:t>
                    </w:r>
                    <w:r>
                      <w:rPr>
                        <w:rFonts w:ascii="標楷體" w:eastAsia="標楷體" w:hAnsi="標楷體" w:hint="eastAsia"/>
                        <w:b/>
                        <w:sz w:val="32"/>
                      </w:rPr>
                      <w:t>21相機</w:t>
                    </w:r>
                    <w:r w:rsidRPr="00DC5C4F">
                      <w:rPr>
                        <w:rFonts w:ascii="標楷體" w:eastAsia="標楷體" w:hAnsi="標楷體" w:hint="eastAsia"/>
                        <w:b/>
                        <w:sz w:val="32"/>
                      </w:rPr>
                      <w:t xml:space="preserve"> </w:t>
                    </w:r>
                    <w:r>
                      <w:rPr>
                        <w:rFonts w:ascii="標楷體" w:eastAsia="標楷體" w:hAnsi="標楷體"/>
                        <w:b/>
                        <w:sz w:val="32"/>
                      </w:rPr>
                      <w:t xml:space="preserve">   </w:t>
                    </w:r>
                  </w:p>
                </w:txbxContent>
              </v:textbox>
            </v:shape>
            <w10:wrap type="topAndBottom"/>
          </v:group>
        </w:pict>
      </w:r>
    </w:p>
    <w:p w14:paraId="515421EE" w14:textId="77777777" w:rsidR="009047B3" w:rsidRPr="00026639" w:rsidRDefault="009047B3" w:rsidP="009047B3">
      <w:pPr>
        <w:spacing w:after="180"/>
        <w:ind w:left="480" w:right="139"/>
      </w:pPr>
    </w:p>
    <w:p w14:paraId="308A7776" w14:textId="77777777" w:rsidR="0061537B" w:rsidRPr="009047B3" w:rsidRDefault="0061537B" w:rsidP="00FA1EE7">
      <w:pPr>
        <w:pStyle w:val="2"/>
        <w:spacing w:line="240" w:lineRule="auto"/>
        <w:rPr>
          <w:sz w:val="24"/>
          <w:szCs w:val="24"/>
        </w:rPr>
      </w:pPr>
    </w:p>
    <w:sectPr w:rsidR="0061537B" w:rsidRPr="009047B3" w:rsidSect="006B4651">
      <w:footerReference w:type="default" r:id="rId67"/>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49E798" w14:textId="77777777" w:rsidR="003532E8" w:rsidRDefault="003532E8" w:rsidP="00DC5C4F">
      <w:pPr>
        <w:spacing w:after="120" w:line="240" w:lineRule="auto"/>
        <w:ind w:left="480" w:right="139"/>
      </w:pPr>
      <w:r>
        <w:separator/>
      </w:r>
    </w:p>
  </w:endnote>
  <w:endnote w:type="continuationSeparator" w:id="0">
    <w:p w14:paraId="4ACB1DDC" w14:textId="77777777" w:rsidR="003532E8" w:rsidRDefault="003532E8" w:rsidP="00DC5C4F">
      <w:pPr>
        <w:spacing w:after="120" w:line="240" w:lineRule="auto"/>
        <w:ind w:left="480" w:right="13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5F201F" w14:textId="77777777" w:rsidR="00547193" w:rsidRDefault="00547193" w:rsidP="007C7D88">
    <w:pPr>
      <w:pStyle w:val="a8"/>
      <w:spacing w:after="120"/>
      <w:ind w:left="480" w:right="13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08D26" w14:textId="77777777" w:rsidR="00547193" w:rsidRDefault="00547193" w:rsidP="007C7D88">
    <w:pPr>
      <w:pStyle w:val="a8"/>
      <w:spacing w:after="120"/>
      <w:ind w:left="480" w:right="13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680E24" w14:textId="77777777" w:rsidR="00547193" w:rsidRDefault="00547193" w:rsidP="007C7D88">
    <w:pPr>
      <w:pStyle w:val="a8"/>
      <w:spacing w:after="120"/>
      <w:ind w:left="480" w:right="139"/>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4260682"/>
      <w:docPartObj>
        <w:docPartGallery w:val="Page Numbers (Bottom of Page)"/>
        <w:docPartUnique/>
      </w:docPartObj>
    </w:sdtPr>
    <w:sdtContent>
      <w:p w14:paraId="571C17E8" w14:textId="3813D922" w:rsidR="00547193" w:rsidRDefault="00547193" w:rsidP="00766633">
        <w:pPr>
          <w:pStyle w:val="a8"/>
          <w:spacing w:after="120"/>
          <w:ind w:left="480" w:right="139"/>
          <w:jc w:val="center"/>
        </w:pPr>
        <w:r w:rsidRPr="00766633">
          <w:rPr>
            <w:sz w:val="24"/>
            <w:szCs w:val="24"/>
          </w:rPr>
          <w:fldChar w:fldCharType="begin"/>
        </w:r>
        <w:r w:rsidRPr="00766633">
          <w:rPr>
            <w:sz w:val="24"/>
            <w:szCs w:val="24"/>
          </w:rPr>
          <w:instrText xml:space="preserve"> PAGE   \* MERGEFORMAT </w:instrText>
        </w:r>
        <w:r w:rsidRPr="00766633">
          <w:rPr>
            <w:sz w:val="24"/>
            <w:szCs w:val="24"/>
          </w:rPr>
          <w:fldChar w:fldCharType="separate"/>
        </w:r>
        <w:r w:rsidR="0027320F" w:rsidRPr="0027320F">
          <w:rPr>
            <w:noProof/>
            <w:sz w:val="24"/>
            <w:szCs w:val="24"/>
            <w:lang w:val="zh-TW"/>
          </w:rPr>
          <w:t>II</w:t>
        </w:r>
        <w:r w:rsidRPr="00766633">
          <w:rPr>
            <w:sz w:val="24"/>
            <w:szCs w:val="24"/>
          </w:rPr>
          <w:fldChar w:fldCharType="end"/>
        </w:r>
      </w:p>
    </w:sdtContent>
  </w:sdt>
  <w:p w14:paraId="6BCDF9B8" w14:textId="77777777" w:rsidR="00547193" w:rsidRDefault="00547193" w:rsidP="007C7D88">
    <w:pPr>
      <w:pStyle w:val="a8"/>
      <w:spacing w:after="120"/>
      <w:ind w:left="480" w:right="13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2306081"/>
      <w:docPartObj>
        <w:docPartGallery w:val="Page Numbers (Bottom of Page)"/>
        <w:docPartUnique/>
      </w:docPartObj>
    </w:sdtPr>
    <w:sdtContent>
      <w:p w14:paraId="76CD587C" w14:textId="099BC1B2" w:rsidR="00547193" w:rsidRDefault="00547193" w:rsidP="007C7D88">
        <w:pPr>
          <w:pStyle w:val="a8"/>
          <w:spacing w:after="120"/>
          <w:ind w:left="480" w:right="139"/>
          <w:jc w:val="center"/>
        </w:pPr>
        <w:r w:rsidRPr="00766633">
          <w:rPr>
            <w:sz w:val="24"/>
            <w:szCs w:val="24"/>
          </w:rPr>
          <w:fldChar w:fldCharType="begin"/>
        </w:r>
        <w:r w:rsidRPr="00766633">
          <w:rPr>
            <w:sz w:val="24"/>
            <w:szCs w:val="24"/>
          </w:rPr>
          <w:instrText xml:space="preserve"> PAGE   \* MERGEFORMAT </w:instrText>
        </w:r>
        <w:r w:rsidRPr="00766633">
          <w:rPr>
            <w:sz w:val="24"/>
            <w:szCs w:val="24"/>
          </w:rPr>
          <w:fldChar w:fldCharType="separate"/>
        </w:r>
        <w:r w:rsidR="0027320F" w:rsidRPr="0027320F">
          <w:rPr>
            <w:noProof/>
            <w:sz w:val="24"/>
            <w:szCs w:val="24"/>
            <w:lang w:val="zh-TW"/>
          </w:rPr>
          <w:t>1</w:t>
        </w:r>
        <w:r w:rsidRPr="00766633">
          <w:rPr>
            <w:sz w:val="24"/>
            <w:szCs w:val="24"/>
          </w:rPr>
          <w:fldChar w:fldCharType="end"/>
        </w:r>
      </w:p>
    </w:sdtContent>
  </w:sdt>
  <w:p w14:paraId="3EC89292" w14:textId="77777777" w:rsidR="00547193" w:rsidRDefault="00547193" w:rsidP="00CF3694">
    <w:pPr>
      <w:pStyle w:val="a8"/>
      <w:spacing w:after="120"/>
      <w:ind w:left="480" w:right="13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2B2F62" w14:textId="77777777" w:rsidR="003532E8" w:rsidRDefault="003532E8" w:rsidP="00DC5C4F">
      <w:pPr>
        <w:spacing w:after="120" w:line="240" w:lineRule="auto"/>
        <w:ind w:left="480" w:right="139"/>
      </w:pPr>
      <w:r>
        <w:separator/>
      </w:r>
    </w:p>
  </w:footnote>
  <w:footnote w:type="continuationSeparator" w:id="0">
    <w:p w14:paraId="07F35C0F" w14:textId="77777777" w:rsidR="003532E8" w:rsidRDefault="003532E8" w:rsidP="00DC5C4F">
      <w:pPr>
        <w:spacing w:after="120" w:line="240" w:lineRule="auto"/>
        <w:ind w:left="480" w:right="139"/>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31CBB4" w14:textId="77777777" w:rsidR="00547193" w:rsidRDefault="00547193" w:rsidP="007C7D88">
    <w:pPr>
      <w:pStyle w:val="a6"/>
      <w:spacing w:after="120"/>
      <w:ind w:left="480" w:right="13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190DA" w14:textId="77777777" w:rsidR="00547193" w:rsidRDefault="00547193" w:rsidP="00CF3694">
    <w:pPr>
      <w:pStyle w:val="a6"/>
      <w:spacing w:after="120"/>
      <w:ind w:left="480" w:right="13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6704EF" w14:textId="77777777" w:rsidR="00547193" w:rsidRDefault="00547193" w:rsidP="007C7D88">
    <w:pPr>
      <w:pStyle w:val="a6"/>
      <w:spacing w:after="120"/>
      <w:ind w:left="480" w:right="13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4"/>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1">
    <w:nsid w:val="073D58A6"/>
    <w:multiLevelType w:val="hybridMultilevel"/>
    <w:tmpl w:val="26641F3E"/>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nsid w:val="0741669E"/>
    <w:multiLevelType w:val="hybridMultilevel"/>
    <w:tmpl w:val="8EA4A96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760287A"/>
    <w:multiLevelType w:val="hybridMultilevel"/>
    <w:tmpl w:val="06401C56"/>
    <w:lvl w:ilvl="0" w:tplc="04090013">
      <w:start w:val="1"/>
      <w:numFmt w:val="upperRoman"/>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nsid w:val="0E7015D7"/>
    <w:multiLevelType w:val="hybridMultilevel"/>
    <w:tmpl w:val="8C8A31F4"/>
    <w:lvl w:ilvl="0" w:tplc="4EE88DA6">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nsid w:val="14012350"/>
    <w:multiLevelType w:val="hybridMultilevel"/>
    <w:tmpl w:val="C77A3618"/>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nsid w:val="18095492"/>
    <w:multiLevelType w:val="hybridMultilevel"/>
    <w:tmpl w:val="F69EA926"/>
    <w:lvl w:ilvl="0" w:tplc="FC120ABA">
      <w:start w:val="1"/>
      <w:numFmt w:val="upperRoman"/>
      <w:lvlText w:val="%1."/>
      <w:lvlJc w:val="left"/>
      <w:pPr>
        <w:ind w:left="919" w:hanging="720"/>
      </w:pPr>
      <w:rPr>
        <w:rFonts w:hint="default"/>
      </w:rPr>
    </w:lvl>
    <w:lvl w:ilvl="1" w:tplc="04090019" w:tentative="1">
      <w:start w:val="1"/>
      <w:numFmt w:val="ideographTraditional"/>
      <w:lvlText w:val="%2、"/>
      <w:lvlJc w:val="left"/>
      <w:pPr>
        <w:ind w:left="1159" w:hanging="480"/>
      </w:pPr>
    </w:lvl>
    <w:lvl w:ilvl="2" w:tplc="0409001B" w:tentative="1">
      <w:start w:val="1"/>
      <w:numFmt w:val="lowerRoman"/>
      <w:lvlText w:val="%3."/>
      <w:lvlJc w:val="right"/>
      <w:pPr>
        <w:ind w:left="1639" w:hanging="480"/>
      </w:pPr>
    </w:lvl>
    <w:lvl w:ilvl="3" w:tplc="0409000F" w:tentative="1">
      <w:start w:val="1"/>
      <w:numFmt w:val="decimal"/>
      <w:lvlText w:val="%4."/>
      <w:lvlJc w:val="left"/>
      <w:pPr>
        <w:ind w:left="2119" w:hanging="480"/>
      </w:pPr>
    </w:lvl>
    <w:lvl w:ilvl="4" w:tplc="04090019" w:tentative="1">
      <w:start w:val="1"/>
      <w:numFmt w:val="ideographTraditional"/>
      <w:lvlText w:val="%5、"/>
      <w:lvlJc w:val="left"/>
      <w:pPr>
        <w:ind w:left="2599" w:hanging="480"/>
      </w:pPr>
    </w:lvl>
    <w:lvl w:ilvl="5" w:tplc="0409001B" w:tentative="1">
      <w:start w:val="1"/>
      <w:numFmt w:val="lowerRoman"/>
      <w:lvlText w:val="%6."/>
      <w:lvlJc w:val="right"/>
      <w:pPr>
        <w:ind w:left="3079" w:hanging="480"/>
      </w:pPr>
    </w:lvl>
    <w:lvl w:ilvl="6" w:tplc="0409000F" w:tentative="1">
      <w:start w:val="1"/>
      <w:numFmt w:val="decimal"/>
      <w:lvlText w:val="%7."/>
      <w:lvlJc w:val="left"/>
      <w:pPr>
        <w:ind w:left="3559" w:hanging="480"/>
      </w:pPr>
    </w:lvl>
    <w:lvl w:ilvl="7" w:tplc="04090019" w:tentative="1">
      <w:start w:val="1"/>
      <w:numFmt w:val="ideographTraditional"/>
      <w:lvlText w:val="%8、"/>
      <w:lvlJc w:val="left"/>
      <w:pPr>
        <w:ind w:left="4039" w:hanging="480"/>
      </w:pPr>
    </w:lvl>
    <w:lvl w:ilvl="8" w:tplc="0409001B" w:tentative="1">
      <w:start w:val="1"/>
      <w:numFmt w:val="lowerRoman"/>
      <w:lvlText w:val="%9."/>
      <w:lvlJc w:val="right"/>
      <w:pPr>
        <w:ind w:left="4519" w:hanging="480"/>
      </w:pPr>
    </w:lvl>
  </w:abstractNum>
  <w:abstractNum w:abstractNumId="7">
    <w:nsid w:val="196A1CF9"/>
    <w:multiLevelType w:val="hybridMultilevel"/>
    <w:tmpl w:val="6740A16A"/>
    <w:lvl w:ilvl="0" w:tplc="7248AC82">
      <w:start w:val="1"/>
      <w:numFmt w:val="upperRoman"/>
      <w:lvlText w:val="%1."/>
      <w:lvlJc w:val="left"/>
      <w:pPr>
        <w:ind w:left="920" w:hanging="720"/>
      </w:pPr>
      <w:rPr>
        <w:rFonts w:hint="default"/>
      </w:r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8">
    <w:nsid w:val="216A21C2"/>
    <w:multiLevelType w:val="hybridMultilevel"/>
    <w:tmpl w:val="6B66915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nsid w:val="26136EA2"/>
    <w:multiLevelType w:val="hybridMultilevel"/>
    <w:tmpl w:val="08CCC756"/>
    <w:lvl w:ilvl="0" w:tplc="B360F756">
      <w:start w:val="1"/>
      <w:numFmt w:val="bullet"/>
      <w:lvlText w:val="•"/>
      <w:lvlJc w:val="left"/>
      <w:pPr>
        <w:tabs>
          <w:tab w:val="num" w:pos="720"/>
        </w:tabs>
        <w:ind w:left="720" w:hanging="360"/>
      </w:pPr>
      <w:rPr>
        <w:rFonts w:ascii="Arial" w:hAnsi="Arial" w:hint="default"/>
      </w:rPr>
    </w:lvl>
    <w:lvl w:ilvl="1" w:tplc="3C367584" w:tentative="1">
      <w:start w:val="1"/>
      <w:numFmt w:val="bullet"/>
      <w:lvlText w:val="•"/>
      <w:lvlJc w:val="left"/>
      <w:pPr>
        <w:tabs>
          <w:tab w:val="num" w:pos="1440"/>
        </w:tabs>
        <w:ind w:left="1440" w:hanging="360"/>
      </w:pPr>
      <w:rPr>
        <w:rFonts w:ascii="Arial" w:hAnsi="Arial" w:hint="default"/>
      </w:rPr>
    </w:lvl>
    <w:lvl w:ilvl="2" w:tplc="D0CEE484" w:tentative="1">
      <w:start w:val="1"/>
      <w:numFmt w:val="bullet"/>
      <w:lvlText w:val="•"/>
      <w:lvlJc w:val="left"/>
      <w:pPr>
        <w:tabs>
          <w:tab w:val="num" w:pos="2160"/>
        </w:tabs>
        <w:ind w:left="2160" w:hanging="360"/>
      </w:pPr>
      <w:rPr>
        <w:rFonts w:ascii="Arial" w:hAnsi="Arial" w:hint="default"/>
      </w:rPr>
    </w:lvl>
    <w:lvl w:ilvl="3" w:tplc="448E88EC" w:tentative="1">
      <w:start w:val="1"/>
      <w:numFmt w:val="bullet"/>
      <w:lvlText w:val="•"/>
      <w:lvlJc w:val="left"/>
      <w:pPr>
        <w:tabs>
          <w:tab w:val="num" w:pos="2880"/>
        </w:tabs>
        <w:ind w:left="2880" w:hanging="360"/>
      </w:pPr>
      <w:rPr>
        <w:rFonts w:ascii="Arial" w:hAnsi="Arial" w:hint="default"/>
      </w:rPr>
    </w:lvl>
    <w:lvl w:ilvl="4" w:tplc="627CA596" w:tentative="1">
      <w:start w:val="1"/>
      <w:numFmt w:val="bullet"/>
      <w:lvlText w:val="•"/>
      <w:lvlJc w:val="left"/>
      <w:pPr>
        <w:tabs>
          <w:tab w:val="num" w:pos="3600"/>
        </w:tabs>
        <w:ind w:left="3600" w:hanging="360"/>
      </w:pPr>
      <w:rPr>
        <w:rFonts w:ascii="Arial" w:hAnsi="Arial" w:hint="default"/>
      </w:rPr>
    </w:lvl>
    <w:lvl w:ilvl="5" w:tplc="E960C35A" w:tentative="1">
      <w:start w:val="1"/>
      <w:numFmt w:val="bullet"/>
      <w:lvlText w:val="•"/>
      <w:lvlJc w:val="left"/>
      <w:pPr>
        <w:tabs>
          <w:tab w:val="num" w:pos="4320"/>
        </w:tabs>
        <w:ind w:left="4320" w:hanging="360"/>
      </w:pPr>
      <w:rPr>
        <w:rFonts w:ascii="Arial" w:hAnsi="Arial" w:hint="default"/>
      </w:rPr>
    </w:lvl>
    <w:lvl w:ilvl="6" w:tplc="00226254" w:tentative="1">
      <w:start w:val="1"/>
      <w:numFmt w:val="bullet"/>
      <w:lvlText w:val="•"/>
      <w:lvlJc w:val="left"/>
      <w:pPr>
        <w:tabs>
          <w:tab w:val="num" w:pos="5040"/>
        </w:tabs>
        <w:ind w:left="5040" w:hanging="360"/>
      </w:pPr>
      <w:rPr>
        <w:rFonts w:ascii="Arial" w:hAnsi="Arial" w:hint="default"/>
      </w:rPr>
    </w:lvl>
    <w:lvl w:ilvl="7" w:tplc="8E18D192" w:tentative="1">
      <w:start w:val="1"/>
      <w:numFmt w:val="bullet"/>
      <w:lvlText w:val="•"/>
      <w:lvlJc w:val="left"/>
      <w:pPr>
        <w:tabs>
          <w:tab w:val="num" w:pos="5760"/>
        </w:tabs>
        <w:ind w:left="5760" w:hanging="360"/>
      </w:pPr>
      <w:rPr>
        <w:rFonts w:ascii="Arial" w:hAnsi="Arial" w:hint="default"/>
      </w:rPr>
    </w:lvl>
    <w:lvl w:ilvl="8" w:tplc="78640558" w:tentative="1">
      <w:start w:val="1"/>
      <w:numFmt w:val="bullet"/>
      <w:lvlText w:val="•"/>
      <w:lvlJc w:val="left"/>
      <w:pPr>
        <w:tabs>
          <w:tab w:val="num" w:pos="6480"/>
        </w:tabs>
        <w:ind w:left="6480" w:hanging="360"/>
      </w:pPr>
      <w:rPr>
        <w:rFonts w:ascii="Arial" w:hAnsi="Arial" w:hint="default"/>
      </w:rPr>
    </w:lvl>
  </w:abstractNum>
  <w:abstractNum w:abstractNumId="10">
    <w:nsid w:val="26803281"/>
    <w:multiLevelType w:val="hybridMultilevel"/>
    <w:tmpl w:val="312813E8"/>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nsid w:val="2E4A0191"/>
    <w:multiLevelType w:val="hybridMultilevel"/>
    <w:tmpl w:val="14544CE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0F14494"/>
    <w:multiLevelType w:val="hybridMultilevel"/>
    <w:tmpl w:val="6E043234"/>
    <w:lvl w:ilvl="0" w:tplc="04090013">
      <w:start w:val="1"/>
      <w:numFmt w:val="upperRoman"/>
      <w:lvlText w:val="%1."/>
      <w:lvlJc w:val="left"/>
      <w:pPr>
        <w:ind w:left="480" w:hanging="480"/>
      </w:pPr>
    </w:lvl>
    <w:lvl w:ilvl="1" w:tplc="04090013">
      <w:start w:val="1"/>
      <w:numFmt w:val="upperRoman"/>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387224B3"/>
    <w:multiLevelType w:val="hybridMultilevel"/>
    <w:tmpl w:val="221E5710"/>
    <w:lvl w:ilvl="0" w:tplc="44EEC540">
      <w:start w:val="1"/>
      <w:numFmt w:val="bullet"/>
      <w:lvlText w:val="．"/>
      <w:lvlJc w:val="left"/>
      <w:pPr>
        <w:ind w:left="480" w:hanging="480"/>
      </w:pPr>
      <w:rPr>
        <w:rFonts w:ascii="新細明體" w:eastAsia="新細明體" w:hAnsi="新細明體"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3C497C16"/>
    <w:multiLevelType w:val="hybridMultilevel"/>
    <w:tmpl w:val="4830B9DC"/>
    <w:lvl w:ilvl="0" w:tplc="04090013">
      <w:start w:val="1"/>
      <w:numFmt w:val="upperRoman"/>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E10205E"/>
    <w:multiLevelType w:val="hybridMultilevel"/>
    <w:tmpl w:val="F72A971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3EFB7092"/>
    <w:multiLevelType w:val="hybridMultilevel"/>
    <w:tmpl w:val="CA8298D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nsid w:val="435E3609"/>
    <w:multiLevelType w:val="hybridMultilevel"/>
    <w:tmpl w:val="69D46182"/>
    <w:lvl w:ilvl="0" w:tplc="04090013">
      <w:start w:val="1"/>
      <w:numFmt w:val="upperRoman"/>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4680561E"/>
    <w:multiLevelType w:val="hybridMultilevel"/>
    <w:tmpl w:val="28F6ACD0"/>
    <w:lvl w:ilvl="0" w:tplc="60B2E244">
      <w:start w:val="1"/>
      <w:numFmt w:val="decimal"/>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nsid w:val="57A22258"/>
    <w:multiLevelType w:val="hybridMultilevel"/>
    <w:tmpl w:val="70FAC252"/>
    <w:lvl w:ilvl="0" w:tplc="3ACE4A2C">
      <w:start w:val="1"/>
      <w:numFmt w:val="bullet"/>
      <w:lvlText w:val="•"/>
      <w:lvlJc w:val="left"/>
      <w:pPr>
        <w:tabs>
          <w:tab w:val="num" w:pos="720"/>
        </w:tabs>
        <w:ind w:left="720" w:hanging="360"/>
      </w:pPr>
      <w:rPr>
        <w:rFonts w:ascii="Arial" w:hAnsi="Arial" w:hint="default"/>
      </w:rPr>
    </w:lvl>
    <w:lvl w:ilvl="1" w:tplc="0852728E" w:tentative="1">
      <w:start w:val="1"/>
      <w:numFmt w:val="bullet"/>
      <w:lvlText w:val="•"/>
      <w:lvlJc w:val="left"/>
      <w:pPr>
        <w:tabs>
          <w:tab w:val="num" w:pos="1440"/>
        </w:tabs>
        <w:ind w:left="1440" w:hanging="360"/>
      </w:pPr>
      <w:rPr>
        <w:rFonts w:ascii="Arial" w:hAnsi="Arial" w:hint="default"/>
      </w:rPr>
    </w:lvl>
    <w:lvl w:ilvl="2" w:tplc="4FC6D176" w:tentative="1">
      <w:start w:val="1"/>
      <w:numFmt w:val="bullet"/>
      <w:lvlText w:val="•"/>
      <w:lvlJc w:val="left"/>
      <w:pPr>
        <w:tabs>
          <w:tab w:val="num" w:pos="2160"/>
        </w:tabs>
        <w:ind w:left="2160" w:hanging="360"/>
      </w:pPr>
      <w:rPr>
        <w:rFonts w:ascii="Arial" w:hAnsi="Arial" w:hint="default"/>
      </w:rPr>
    </w:lvl>
    <w:lvl w:ilvl="3" w:tplc="1A4C3E7E" w:tentative="1">
      <w:start w:val="1"/>
      <w:numFmt w:val="bullet"/>
      <w:lvlText w:val="•"/>
      <w:lvlJc w:val="left"/>
      <w:pPr>
        <w:tabs>
          <w:tab w:val="num" w:pos="2880"/>
        </w:tabs>
        <w:ind w:left="2880" w:hanging="360"/>
      </w:pPr>
      <w:rPr>
        <w:rFonts w:ascii="Arial" w:hAnsi="Arial" w:hint="default"/>
      </w:rPr>
    </w:lvl>
    <w:lvl w:ilvl="4" w:tplc="F0C8E72C" w:tentative="1">
      <w:start w:val="1"/>
      <w:numFmt w:val="bullet"/>
      <w:lvlText w:val="•"/>
      <w:lvlJc w:val="left"/>
      <w:pPr>
        <w:tabs>
          <w:tab w:val="num" w:pos="3600"/>
        </w:tabs>
        <w:ind w:left="3600" w:hanging="360"/>
      </w:pPr>
      <w:rPr>
        <w:rFonts w:ascii="Arial" w:hAnsi="Arial" w:hint="default"/>
      </w:rPr>
    </w:lvl>
    <w:lvl w:ilvl="5" w:tplc="FEA6B800" w:tentative="1">
      <w:start w:val="1"/>
      <w:numFmt w:val="bullet"/>
      <w:lvlText w:val="•"/>
      <w:lvlJc w:val="left"/>
      <w:pPr>
        <w:tabs>
          <w:tab w:val="num" w:pos="4320"/>
        </w:tabs>
        <w:ind w:left="4320" w:hanging="360"/>
      </w:pPr>
      <w:rPr>
        <w:rFonts w:ascii="Arial" w:hAnsi="Arial" w:hint="default"/>
      </w:rPr>
    </w:lvl>
    <w:lvl w:ilvl="6" w:tplc="8444B1F0" w:tentative="1">
      <w:start w:val="1"/>
      <w:numFmt w:val="bullet"/>
      <w:lvlText w:val="•"/>
      <w:lvlJc w:val="left"/>
      <w:pPr>
        <w:tabs>
          <w:tab w:val="num" w:pos="5040"/>
        </w:tabs>
        <w:ind w:left="5040" w:hanging="360"/>
      </w:pPr>
      <w:rPr>
        <w:rFonts w:ascii="Arial" w:hAnsi="Arial" w:hint="default"/>
      </w:rPr>
    </w:lvl>
    <w:lvl w:ilvl="7" w:tplc="D826C784" w:tentative="1">
      <w:start w:val="1"/>
      <w:numFmt w:val="bullet"/>
      <w:lvlText w:val="•"/>
      <w:lvlJc w:val="left"/>
      <w:pPr>
        <w:tabs>
          <w:tab w:val="num" w:pos="5760"/>
        </w:tabs>
        <w:ind w:left="5760" w:hanging="360"/>
      </w:pPr>
      <w:rPr>
        <w:rFonts w:ascii="Arial" w:hAnsi="Arial" w:hint="default"/>
      </w:rPr>
    </w:lvl>
    <w:lvl w:ilvl="8" w:tplc="A32423A6" w:tentative="1">
      <w:start w:val="1"/>
      <w:numFmt w:val="bullet"/>
      <w:lvlText w:val="•"/>
      <w:lvlJc w:val="left"/>
      <w:pPr>
        <w:tabs>
          <w:tab w:val="num" w:pos="6480"/>
        </w:tabs>
        <w:ind w:left="6480" w:hanging="360"/>
      </w:pPr>
      <w:rPr>
        <w:rFonts w:ascii="Arial" w:hAnsi="Arial" w:hint="default"/>
      </w:rPr>
    </w:lvl>
  </w:abstractNum>
  <w:abstractNum w:abstractNumId="20">
    <w:nsid w:val="587F56C7"/>
    <w:multiLevelType w:val="hybridMultilevel"/>
    <w:tmpl w:val="812E24B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nsid w:val="5B2B425A"/>
    <w:multiLevelType w:val="hybridMultilevel"/>
    <w:tmpl w:val="95B4891A"/>
    <w:lvl w:ilvl="0" w:tplc="04090013">
      <w:start w:val="1"/>
      <w:numFmt w:val="upperRoman"/>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nsid w:val="603F100A"/>
    <w:multiLevelType w:val="hybridMultilevel"/>
    <w:tmpl w:val="11BCDC0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nsid w:val="63980330"/>
    <w:multiLevelType w:val="hybridMultilevel"/>
    <w:tmpl w:val="730299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6565128C"/>
    <w:multiLevelType w:val="hybridMultilevel"/>
    <w:tmpl w:val="529EEB0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nsid w:val="658A1B10"/>
    <w:multiLevelType w:val="hybridMultilevel"/>
    <w:tmpl w:val="1BE0D94E"/>
    <w:lvl w:ilvl="0" w:tplc="04090013">
      <w:start w:val="1"/>
      <w:numFmt w:val="upperRoman"/>
      <w:lvlText w:val="%1."/>
      <w:lvlJc w:val="left"/>
      <w:pPr>
        <w:ind w:left="480" w:hanging="480"/>
      </w:pPr>
    </w:lvl>
    <w:lvl w:ilvl="1" w:tplc="04090013">
      <w:start w:val="1"/>
      <w:numFmt w:val="upperRoman"/>
      <w:lvlText w:val="%2."/>
      <w:lvlJc w:val="left"/>
      <w:pPr>
        <w:ind w:left="960" w:hanging="480"/>
      </w:pPr>
    </w:lvl>
    <w:lvl w:ilvl="2" w:tplc="1898C6D4">
      <w:start w:val="1"/>
      <w:numFmt w:val="decimal"/>
      <w:lvlText w:val="%3."/>
      <w:lvlJc w:val="left"/>
      <w:pPr>
        <w:ind w:left="1320" w:hanging="360"/>
      </w:pPr>
      <w:rPr>
        <w:rFont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60B0501"/>
    <w:multiLevelType w:val="hybridMultilevel"/>
    <w:tmpl w:val="30E89D9C"/>
    <w:lvl w:ilvl="0" w:tplc="04090013">
      <w:start w:val="1"/>
      <w:numFmt w:val="upperRoman"/>
      <w:lvlText w:val="%1."/>
      <w:lvlJc w:val="left"/>
      <w:pPr>
        <w:ind w:left="680" w:hanging="480"/>
      </w:p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27">
    <w:nsid w:val="67963E23"/>
    <w:multiLevelType w:val="hybridMultilevel"/>
    <w:tmpl w:val="0818E5B6"/>
    <w:lvl w:ilvl="0" w:tplc="04090013">
      <w:start w:val="1"/>
      <w:numFmt w:val="upperRoman"/>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nsid w:val="6D7579B0"/>
    <w:multiLevelType w:val="hybridMultilevel"/>
    <w:tmpl w:val="58C02FF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9">
    <w:nsid w:val="6DFB0D1E"/>
    <w:multiLevelType w:val="hybridMultilevel"/>
    <w:tmpl w:val="C90A32BE"/>
    <w:lvl w:ilvl="0" w:tplc="04090013">
      <w:start w:val="1"/>
      <w:numFmt w:val="upperRoman"/>
      <w:lvlText w:val="%1."/>
      <w:lvlJc w:val="left"/>
      <w:pPr>
        <w:ind w:left="680" w:hanging="480"/>
      </w:p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0">
    <w:nsid w:val="716041D8"/>
    <w:multiLevelType w:val="hybridMultilevel"/>
    <w:tmpl w:val="5A90B1C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79464417"/>
    <w:multiLevelType w:val="hybridMultilevel"/>
    <w:tmpl w:val="C75CACD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2">
    <w:nsid w:val="79B97708"/>
    <w:multiLevelType w:val="hybridMultilevel"/>
    <w:tmpl w:val="A26A2E0A"/>
    <w:lvl w:ilvl="0" w:tplc="04090013">
      <w:start w:val="1"/>
      <w:numFmt w:val="upperRoman"/>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7A5A1A36"/>
    <w:multiLevelType w:val="hybridMultilevel"/>
    <w:tmpl w:val="777C4CDA"/>
    <w:lvl w:ilvl="0" w:tplc="60B2E244">
      <w:start w:val="1"/>
      <w:numFmt w:val="decimal"/>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7A5C7FD3"/>
    <w:multiLevelType w:val="hybridMultilevel"/>
    <w:tmpl w:val="353205A8"/>
    <w:lvl w:ilvl="0" w:tplc="0409001B">
      <w:start w:val="1"/>
      <w:numFmt w:val="lowerRoman"/>
      <w:lvlText w:val="%1."/>
      <w:lvlJc w:val="righ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5">
    <w:nsid w:val="7C1B66A7"/>
    <w:multiLevelType w:val="hybridMultilevel"/>
    <w:tmpl w:val="A5B6C82C"/>
    <w:lvl w:ilvl="0" w:tplc="04090013">
      <w:start w:val="1"/>
      <w:numFmt w:val="upperRoman"/>
      <w:lvlText w:val="%1."/>
      <w:lvlJc w:val="left"/>
      <w:pPr>
        <w:ind w:left="680" w:hanging="480"/>
      </w:p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6">
    <w:nsid w:val="7DB857F8"/>
    <w:multiLevelType w:val="hybridMultilevel"/>
    <w:tmpl w:val="357408EC"/>
    <w:lvl w:ilvl="0" w:tplc="0409001B">
      <w:start w:val="1"/>
      <w:numFmt w:val="lowerRoman"/>
      <w:lvlText w:val="%1."/>
      <w:lvlJc w:val="right"/>
      <w:pPr>
        <w:ind w:left="680" w:hanging="480"/>
      </w:pPr>
    </w:lvl>
    <w:lvl w:ilvl="1" w:tplc="04090019" w:tentative="1">
      <w:start w:val="1"/>
      <w:numFmt w:val="ideographTraditional"/>
      <w:lvlText w:val="%2、"/>
      <w:lvlJc w:val="left"/>
      <w:pPr>
        <w:ind w:left="1160" w:hanging="480"/>
      </w:pPr>
    </w:lvl>
    <w:lvl w:ilvl="2" w:tplc="0409001B" w:tentative="1">
      <w:start w:val="1"/>
      <w:numFmt w:val="lowerRoman"/>
      <w:lvlText w:val="%3."/>
      <w:lvlJc w:val="right"/>
      <w:pPr>
        <w:ind w:left="1640" w:hanging="480"/>
      </w:pPr>
    </w:lvl>
    <w:lvl w:ilvl="3" w:tplc="0409000F" w:tentative="1">
      <w:start w:val="1"/>
      <w:numFmt w:val="decimal"/>
      <w:lvlText w:val="%4."/>
      <w:lvlJc w:val="left"/>
      <w:pPr>
        <w:ind w:left="2120" w:hanging="480"/>
      </w:pPr>
    </w:lvl>
    <w:lvl w:ilvl="4" w:tplc="04090019" w:tentative="1">
      <w:start w:val="1"/>
      <w:numFmt w:val="ideographTraditional"/>
      <w:lvlText w:val="%5、"/>
      <w:lvlJc w:val="left"/>
      <w:pPr>
        <w:ind w:left="2600" w:hanging="480"/>
      </w:pPr>
    </w:lvl>
    <w:lvl w:ilvl="5" w:tplc="0409001B" w:tentative="1">
      <w:start w:val="1"/>
      <w:numFmt w:val="lowerRoman"/>
      <w:lvlText w:val="%6."/>
      <w:lvlJc w:val="right"/>
      <w:pPr>
        <w:ind w:left="3080" w:hanging="480"/>
      </w:pPr>
    </w:lvl>
    <w:lvl w:ilvl="6" w:tplc="0409000F" w:tentative="1">
      <w:start w:val="1"/>
      <w:numFmt w:val="decimal"/>
      <w:lvlText w:val="%7."/>
      <w:lvlJc w:val="left"/>
      <w:pPr>
        <w:ind w:left="3560" w:hanging="480"/>
      </w:pPr>
    </w:lvl>
    <w:lvl w:ilvl="7" w:tplc="04090019" w:tentative="1">
      <w:start w:val="1"/>
      <w:numFmt w:val="ideographTraditional"/>
      <w:lvlText w:val="%8、"/>
      <w:lvlJc w:val="left"/>
      <w:pPr>
        <w:ind w:left="4040" w:hanging="480"/>
      </w:pPr>
    </w:lvl>
    <w:lvl w:ilvl="8" w:tplc="0409001B" w:tentative="1">
      <w:start w:val="1"/>
      <w:numFmt w:val="lowerRoman"/>
      <w:lvlText w:val="%9."/>
      <w:lvlJc w:val="right"/>
      <w:pPr>
        <w:ind w:left="4520" w:hanging="480"/>
      </w:pPr>
    </w:lvl>
  </w:abstractNum>
  <w:abstractNum w:abstractNumId="37">
    <w:nsid w:val="7FDC7F0E"/>
    <w:multiLevelType w:val="hybridMultilevel"/>
    <w:tmpl w:val="09905A5A"/>
    <w:lvl w:ilvl="0" w:tplc="04090013">
      <w:start w:val="1"/>
      <w:numFmt w:val="upperRoman"/>
      <w:lvlText w:val="%1."/>
      <w:lvlJc w:val="left"/>
      <w:pPr>
        <w:ind w:left="1160" w:hanging="480"/>
      </w:pPr>
    </w:lvl>
    <w:lvl w:ilvl="1" w:tplc="04090019" w:tentative="1">
      <w:start w:val="1"/>
      <w:numFmt w:val="ideographTraditional"/>
      <w:lvlText w:val="%2、"/>
      <w:lvlJc w:val="left"/>
      <w:pPr>
        <w:ind w:left="1640" w:hanging="480"/>
      </w:pPr>
    </w:lvl>
    <w:lvl w:ilvl="2" w:tplc="0409001B" w:tentative="1">
      <w:start w:val="1"/>
      <w:numFmt w:val="lowerRoman"/>
      <w:lvlText w:val="%3."/>
      <w:lvlJc w:val="right"/>
      <w:pPr>
        <w:ind w:left="2120" w:hanging="480"/>
      </w:pPr>
    </w:lvl>
    <w:lvl w:ilvl="3" w:tplc="0409000F" w:tentative="1">
      <w:start w:val="1"/>
      <w:numFmt w:val="decimal"/>
      <w:lvlText w:val="%4."/>
      <w:lvlJc w:val="left"/>
      <w:pPr>
        <w:ind w:left="2600" w:hanging="480"/>
      </w:pPr>
    </w:lvl>
    <w:lvl w:ilvl="4" w:tplc="04090019" w:tentative="1">
      <w:start w:val="1"/>
      <w:numFmt w:val="ideographTraditional"/>
      <w:lvlText w:val="%5、"/>
      <w:lvlJc w:val="left"/>
      <w:pPr>
        <w:ind w:left="3080" w:hanging="480"/>
      </w:pPr>
    </w:lvl>
    <w:lvl w:ilvl="5" w:tplc="0409001B" w:tentative="1">
      <w:start w:val="1"/>
      <w:numFmt w:val="lowerRoman"/>
      <w:lvlText w:val="%6."/>
      <w:lvlJc w:val="right"/>
      <w:pPr>
        <w:ind w:left="3560" w:hanging="480"/>
      </w:pPr>
    </w:lvl>
    <w:lvl w:ilvl="6" w:tplc="0409000F" w:tentative="1">
      <w:start w:val="1"/>
      <w:numFmt w:val="decimal"/>
      <w:lvlText w:val="%7."/>
      <w:lvlJc w:val="left"/>
      <w:pPr>
        <w:ind w:left="4040" w:hanging="480"/>
      </w:pPr>
    </w:lvl>
    <w:lvl w:ilvl="7" w:tplc="04090019" w:tentative="1">
      <w:start w:val="1"/>
      <w:numFmt w:val="ideographTraditional"/>
      <w:lvlText w:val="%8、"/>
      <w:lvlJc w:val="left"/>
      <w:pPr>
        <w:ind w:left="4520" w:hanging="480"/>
      </w:pPr>
    </w:lvl>
    <w:lvl w:ilvl="8" w:tplc="0409001B" w:tentative="1">
      <w:start w:val="1"/>
      <w:numFmt w:val="lowerRoman"/>
      <w:lvlText w:val="%9."/>
      <w:lvlJc w:val="right"/>
      <w:pPr>
        <w:ind w:left="500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
    <w:abstractNumId w:val="20"/>
  </w:num>
  <w:num w:numId="3">
    <w:abstractNumId w:val="4"/>
  </w:num>
  <w:num w:numId="4">
    <w:abstractNumId w:val="31"/>
  </w:num>
  <w:num w:numId="5">
    <w:abstractNumId w:val="28"/>
  </w:num>
  <w:num w:numId="6">
    <w:abstractNumId w:val="23"/>
  </w:num>
  <w:num w:numId="7">
    <w:abstractNumId w:val="16"/>
  </w:num>
  <w:num w:numId="8">
    <w:abstractNumId w:val="8"/>
  </w:num>
  <w:num w:numId="9">
    <w:abstractNumId w:val="19"/>
  </w:num>
  <w:num w:numId="10">
    <w:abstractNumId w:val="30"/>
  </w:num>
  <w:num w:numId="11">
    <w:abstractNumId w:val="15"/>
  </w:num>
  <w:num w:numId="12">
    <w:abstractNumId w:val="2"/>
  </w:num>
  <w:num w:numId="13">
    <w:abstractNumId w:val="22"/>
  </w:num>
  <w:num w:numId="14">
    <w:abstractNumId w:val="24"/>
  </w:num>
  <w:num w:numId="15">
    <w:abstractNumId w:val="11"/>
  </w:num>
  <w:num w:numId="16">
    <w:abstractNumId w:val="33"/>
  </w:num>
  <w:num w:numId="17">
    <w:abstractNumId w:val="18"/>
  </w:num>
  <w:num w:numId="18">
    <w:abstractNumId w:val="6"/>
  </w:num>
  <w:num w:numId="19">
    <w:abstractNumId w:val="34"/>
  </w:num>
  <w:num w:numId="20">
    <w:abstractNumId w:val="5"/>
  </w:num>
  <w:num w:numId="21">
    <w:abstractNumId w:val="37"/>
  </w:num>
  <w:num w:numId="22">
    <w:abstractNumId w:val="14"/>
  </w:num>
  <w:num w:numId="23">
    <w:abstractNumId w:val="25"/>
  </w:num>
  <w:num w:numId="24">
    <w:abstractNumId w:val="32"/>
  </w:num>
  <w:num w:numId="25">
    <w:abstractNumId w:val="12"/>
  </w:num>
  <w:num w:numId="26">
    <w:abstractNumId w:val="36"/>
  </w:num>
  <w:num w:numId="27">
    <w:abstractNumId w:val="7"/>
  </w:num>
  <w:num w:numId="28">
    <w:abstractNumId w:val="17"/>
  </w:num>
  <w:num w:numId="29">
    <w:abstractNumId w:val="21"/>
  </w:num>
  <w:num w:numId="30">
    <w:abstractNumId w:val="3"/>
  </w:num>
  <w:num w:numId="31">
    <w:abstractNumId w:val="29"/>
  </w:num>
  <w:num w:numId="32">
    <w:abstractNumId w:val="35"/>
  </w:num>
  <w:num w:numId="33">
    <w:abstractNumId w:val="26"/>
  </w:num>
  <w:num w:numId="34">
    <w:abstractNumId w:val="10"/>
  </w:num>
  <w:num w:numId="35">
    <w:abstractNumId w:val="1"/>
  </w:num>
  <w:num w:numId="36">
    <w:abstractNumId w:val="27"/>
  </w:num>
  <w:num w:numId="37">
    <w:abstractNumId w:val="13"/>
  </w:num>
  <w:num w:numId="38">
    <w:abstractNumId w:val="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k">
    <w15:presenceInfo w15:providerId="None" w15:userId="Fran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activeWritingStyle w:appName="MSWord" w:lang="en-US" w:vendorID="64" w:dllVersion="131078" w:nlCheck="1" w:checkStyle="0"/>
  <w:activeWritingStyle w:appName="MSWord" w:lang="zh-TW" w:vendorID="64" w:dllVersion="131077" w:nlCheck="1" w:checkStyle="1"/>
  <w:proofState w:spelling="clean" w:grammar="clean"/>
  <w:defaultTabStop w:val="480"/>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9C5603"/>
    <w:rsid w:val="0000328C"/>
    <w:rsid w:val="00006C3B"/>
    <w:rsid w:val="0000708D"/>
    <w:rsid w:val="0001023F"/>
    <w:rsid w:val="00021BB0"/>
    <w:rsid w:val="00030574"/>
    <w:rsid w:val="0003292D"/>
    <w:rsid w:val="0003394C"/>
    <w:rsid w:val="00035906"/>
    <w:rsid w:val="0004270A"/>
    <w:rsid w:val="00053CB0"/>
    <w:rsid w:val="0005635C"/>
    <w:rsid w:val="00060AE6"/>
    <w:rsid w:val="00070340"/>
    <w:rsid w:val="00074E88"/>
    <w:rsid w:val="00075636"/>
    <w:rsid w:val="00077C04"/>
    <w:rsid w:val="00082C88"/>
    <w:rsid w:val="00092FAD"/>
    <w:rsid w:val="0009681B"/>
    <w:rsid w:val="000A1096"/>
    <w:rsid w:val="000A1BB2"/>
    <w:rsid w:val="000A50E5"/>
    <w:rsid w:val="000A6D72"/>
    <w:rsid w:val="000C2893"/>
    <w:rsid w:val="000C5F39"/>
    <w:rsid w:val="000E7CE3"/>
    <w:rsid w:val="000F342F"/>
    <w:rsid w:val="00111F83"/>
    <w:rsid w:val="00133C11"/>
    <w:rsid w:val="0013468C"/>
    <w:rsid w:val="00136619"/>
    <w:rsid w:val="00143504"/>
    <w:rsid w:val="001677D4"/>
    <w:rsid w:val="0017044F"/>
    <w:rsid w:val="00174FA1"/>
    <w:rsid w:val="00181D59"/>
    <w:rsid w:val="001A3AC2"/>
    <w:rsid w:val="001A4042"/>
    <w:rsid w:val="001B7E99"/>
    <w:rsid w:val="001D1448"/>
    <w:rsid w:val="001D2EEF"/>
    <w:rsid w:val="001D4CD4"/>
    <w:rsid w:val="001D77F1"/>
    <w:rsid w:val="001E11C7"/>
    <w:rsid w:val="002121F0"/>
    <w:rsid w:val="002166D5"/>
    <w:rsid w:val="002461EB"/>
    <w:rsid w:val="00247844"/>
    <w:rsid w:val="00252942"/>
    <w:rsid w:val="0025415D"/>
    <w:rsid w:val="00254CE3"/>
    <w:rsid w:val="002653F8"/>
    <w:rsid w:val="0027320F"/>
    <w:rsid w:val="002754E3"/>
    <w:rsid w:val="002765A3"/>
    <w:rsid w:val="002810BF"/>
    <w:rsid w:val="0028503F"/>
    <w:rsid w:val="002A3B15"/>
    <w:rsid w:val="002A5F78"/>
    <w:rsid w:val="002C1C96"/>
    <w:rsid w:val="002C69B0"/>
    <w:rsid w:val="002C6CB6"/>
    <w:rsid w:val="002D1381"/>
    <w:rsid w:val="002D4898"/>
    <w:rsid w:val="002E5A75"/>
    <w:rsid w:val="002F601B"/>
    <w:rsid w:val="002F79E7"/>
    <w:rsid w:val="00312B15"/>
    <w:rsid w:val="00315877"/>
    <w:rsid w:val="00315D5D"/>
    <w:rsid w:val="003355D9"/>
    <w:rsid w:val="003369CF"/>
    <w:rsid w:val="00340419"/>
    <w:rsid w:val="003532E8"/>
    <w:rsid w:val="00353702"/>
    <w:rsid w:val="00356676"/>
    <w:rsid w:val="00357C90"/>
    <w:rsid w:val="0036568E"/>
    <w:rsid w:val="0037225F"/>
    <w:rsid w:val="003752CE"/>
    <w:rsid w:val="00375CDD"/>
    <w:rsid w:val="00397092"/>
    <w:rsid w:val="003A2863"/>
    <w:rsid w:val="003A3C83"/>
    <w:rsid w:val="003B13EF"/>
    <w:rsid w:val="003E2A8C"/>
    <w:rsid w:val="003E6B4E"/>
    <w:rsid w:val="003E7ED6"/>
    <w:rsid w:val="0040094E"/>
    <w:rsid w:val="0040431F"/>
    <w:rsid w:val="00417BE2"/>
    <w:rsid w:val="0042042C"/>
    <w:rsid w:val="00424FEE"/>
    <w:rsid w:val="0042703D"/>
    <w:rsid w:val="0042742A"/>
    <w:rsid w:val="00455F36"/>
    <w:rsid w:val="004572F7"/>
    <w:rsid w:val="00460EDA"/>
    <w:rsid w:val="0047249F"/>
    <w:rsid w:val="0047598A"/>
    <w:rsid w:val="00490205"/>
    <w:rsid w:val="004A7CAB"/>
    <w:rsid w:val="004C7787"/>
    <w:rsid w:val="004D0124"/>
    <w:rsid w:val="004D2967"/>
    <w:rsid w:val="004D608B"/>
    <w:rsid w:val="004D78F2"/>
    <w:rsid w:val="004D7EAD"/>
    <w:rsid w:val="004E1775"/>
    <w:rsid w:val="00500217"/>
    <w:rsid w:val="0050684E"/>
    <w:rsid w:val="005109F3"/>
    <w:rsid w:val="00511BD1"/>
    <w:rsid w:val="00513D3F"/>
    <w:rsid w:val="00514092"/>
    <w:rsid w:val="00523895"/>
    <w:rsid w:val="0052560C"/>
    <w:rsid w:val="00536745"/>
    <w:rsid w:val="005433A7"/>
    <w:rsid w:val="00547193"/>
    <w:rsid w:val="00550F4F"/>
    <w:rsid w:val="005535E3"/>
    <w:rsid w:val="00553BDD"/>
    <w:rsid w:val="005545C5"/>
    <w:rsid w:val="005614E2"/>
    <w:rsid w:val="00562216"/>
    <w:rsid w:val="0056373F"/>
    <w:rsid w:val="00582E03"/>
    <w:rsid w:val="0058548C"/>
    <w:rsid w:val="005871A3"/>
    <w:rsid w:val="005971E1"/>
    <w:rsid w:val="005A0131"/>
    <w:rsid w:val="005A6E79"/>
    <w:rsid w:val="005C37A3"/>
    <w:rsid w:val="005C6DCC"/>
    <w:rsid w:val="005E734F"/>
    <w:rsid w:val="005F068B"/>
    <w:rsid w:val="005F6622"/>
    <w:rsid w:val="005F701D"/>
    <w:rsid w:val="00600800"/>
    <w:rsid w:val="006062C4"/>
    <w:rsid w:val="0061537B"/>
    <w:rsid w:val="0061769F"/>
    <w:rsid w:val="0062093D"/>
    <w:rsid w:val="006237E4"/>
    <w:rsid w:val="00623FF5"/>
    <w:rsid w:val="00644274"/>
    <w:rsid w:val="0064588D"/>
    <w:rsid w:val="006707D6"/>
    <w:rsid w:val="0069288B"/>
    <w:rsid w:val="006A1647"/>
    <w:rsid w:val="006B0406"/>
    <w:rsid w:val="006B28FC"/>
    <w:rsid w:val="006B2A15"/>
    <w:rsid w:val="006B4651"/>
    <w:rsid w:val="006D0478"/>
    <w:rsid w:val="006D4BCE"/>
    <w:rsid w:val="006E0A5D"/>
    <w:rsid w:val="006E2F90"/>
    <w:rsid w:val="006E6022"/>
    <w:rsid w:val="006F0EC5"/>
    <w:rsid w:val="006F3034"/>
    <w:rsid w:val="006F4A57"/>
    <w:rsid w:val="006F4DAA"/>
    <w:rsid w:val="00704270"/>
    <w:rsid w:val="00715A76"/>
    <w:rsid w:val="00740215"/>
    <w:rsid w:val="00740E9D"/>
    <w:rsid w:val="007437D4"/>
    <w:rsid w:val="007447E8"/>
    <w:rsid w:val="00765B2A"/>
    <w:rsid w:val="00766633"/>
    <w:rsid w:val="00777141"/>
    <w:rsid w:val="0078019A"/>
    <w:rsid w:val="00782F66"/>
    <w:rsid w:val="0078339C"/>
    <w:rsid w:val="00794F03"/>
    <w:rsid w:val="007973EC"/>
    <w:rsid w:val="007A0536"/>
    <w:rsid w:val="007A2C7B"/>
    <w:rsid w:val="007B4295"/>
    <w:rsid w:val="007C39A9"/>
    <w:rsid w:val="007C7D88"/>
    <w:rsid w:val="007D03B3"/>
    <w:rsid w:val="007E433B"/>
    <w:rsid w:val="007E55E7"/>
    <w:rsid w:val="007F0361"/>
    <w:rsid w:val="007F44CA"/>
    <w:rsid w:val="00801B9E"/>
    <w:rsid w:val="0081315D"/>
    <w:rsid w:val="008140CF"/>
    <w:rsid w:val="00820B91"/>
    <w:rsid w:val="00823524"/>
    <w:rsid w:val="008429E9"/>
    <w:rsid w:val="00850F5F"/>
    <w:rsid w:val="00880C2A"/>
    <w:rsid w:val="00895547"/>
    <w:rsid w:val="008B41BE"/>
    <w:rsid w:val="008C067A"/>
    <w:rsid w:val="008C41C3"/>
    <w:rsid w:val="008C4F7E"/>
    <w:rsid w:val="008D4C5D"/>
    <w:rsid w:val="008E2BF0"/>
    <w:rsid w:val="008E3E36"/>
    <w:rsid w:val="008E40E7"/>
    <w:rsid w:val="008F2B58"/>
    <w:rsid w:val="008F2ED4"/>
    <w:rsid w:val="008F5466"/>
    <w:rsid w:val="008F6F92"/>
    <w:rsid w:val="009047B3"/>
    <w:rsid w:val="0091446D"/>
    <w:rsid w:val="009170CA"/>
    <w:rsid w:val="00931E84"/>
    <w:rsid w:val="00953AE6"/>
    <w:rsid w:val="00965728"/>
    <w:rsid w:val="0096778F"/>
    <w:rsid w:val="00974DBB"/>
    <w:rsid w:val="00983AEC"/>
    <w:rsid w:val="009856F5"/>
    <w:rsid w:val="00987555"/>
    <w:rsid w:val="0099210E"/>
    <w:rsid w:val="00992FA8"/>
    <w:rsid w:val="009951D4"/>
    <w:rsid w:val="00997F25"/>
    <w:rsid w:val="009A4725"/>
    <w:rsid w:val="009B5AA4"/>
    <w:rsid w:val="009C25A8"/>
    <w:rsid w:val="009C5603"/>
    <w:rsid w:val="009D0362"/>
    <w:rsid w:val="009D3EF0"/>
    <w:rsid w:val="009D7680"/>
    <w:rsid w:val="009F7AD6"/>
    <w:rsid w:val="00A247B0"/>
    <w:rsid w:val="00A264B6"/>
    <w:rsid w:val="00A30B9C"/>
    <w:rsid w:val="00A32359"/>
    <w:rsid w:val="00A33BD2"/>
    <w:rsid w:val="00A43351"/>
    <w:rsid w:val="00A56496"/>
    <w:rsid w:val="00A6111E"/>
    <w:rsid w:val="00A67F7F"/>
    <w:rsid w:val="00A71304"/>
    <w:rsid w:val="00A85519"/>
    <w:rsid w:val="00A90047"/>
    <w:rsid w:val="00A93226"/>
    <w:rsid w:val="00A9596F"/>
    <w:rsid w:val="00A961EC"/>
    <w:rsid w:val="00AA1E9A"/>
    <w:rsid w:val="00AA7AC3"/>
    <w:rsid w:val="00AA7E9F"/>
    <w:rsid w:val="00AB5745"/>
    <w:rsid w:val="00AD09C6"/>
    <w:rsid w:val="00AD16B9"/>
    <w:rsid w:val="00AD497E"/>
    <w:rsid w:val="00AD4DF1"/>
    <w:rsid w:val="00AE55D2"/>
    <w:rsid w:val="00AF407A"/>
    <w:rsid w:val="00AF5E2A"/>
    <w:rsid w:val="00AF72AD"/>
    <w:rsid w:val="00B04621"/>
    <w:rsid w:val="00B13500"/>
    <w:rsid w:val="00B15041"/>
    <w:rsid w:val="00B256D2"/>
    <w:rsid w:val="00B3277D"/>
    <w:rsid w:val="00B35E45"/>
    <w:rsid w:val="00B40F67"/>
    <w:rsid w:val="00B52B25"/>
    <w:rsid w:val="00B533E0"/>
    <w:rsid w:val="00B817CE"/>
    <w:rsid w:val="00B85F95"/>
    <w:rsid w:val="00BA2835"/>
    <w:rsid w:val="00BA6007"/>
    <w:rsid w:val="00BB16E6"/>
    <w:rsid w:val="00BB3DE4"/>
    <w:rsid w:val="00BB41B7"/>
    <w:rsid w:val="00BD2D06"/>
    <w:rsid w:val="00BD7817"/>
    <w:rsid w:val="00BE1B50"/>
    <w:rsid w:val="00BE5ADC"/>
    <w:rsid w:val="00BF4ECB"/>
    <w:rsid w:val="00C05A67"/>
    <w:rsid w:val="00C45052"/>
    <w:rsid w:val="00C47D5B"/>
    <w:rsid w:val="00C618A9"/>
    <w:rsid w:val="00C81B80"/>
    <w:rsid w:val="00C907EA"/>
    <w:rsid w:val="00C91A42"/>
    <w:rsid w:val="00C976B3"/>
    <w:rsid w:val="00CB393B"/>
    <w:rsid w:val="00CB4753"/>
    <w:rsid w:val="00CD4B22"/>
    <w:rsid w:val="00CE23FD"/>
    <w:rsid w:val="00CE682E"/>
    <w:rsid w:val="00CF3694"/>
    <w:rsid w:val="00D13B8F"/>
    <w:rsid w:val="00D2259C"/>
    <w:rsid w:val="00D22804"/>
    <w:rsid w:val="00D30578"/>
    <w:rsid w:val="00D401A7"/>
    <w:rsid w:val="00D54774"/>
    <w:rsid w:val="00D62562"/>
    <w:rsid w:val="00D66930"/>
    <w:rsid w:val="00D674A5"/>
    <w:rsid w:val="00D74B2F"/>
    <w:rsid w:val="00D952F0"/>
    <w:rsid w:val="00D9736E"/>
    <w:rsid w:val="00DA0073"/>
    <w:rsid w:val="00DA3FED"/>
    <w:rsid w:val="00DB4C9E"/>
    <w:rsid w:val="00DC0F0A"/>
    <w:rsid w:val="00DC5C4F"/>
    <w:rsid w:val="00DE1C30"/>
    <w:rsid w:val="00DE7A28"/>
    <w:rsid w:val="00DF2B92"/>
    <w:rsid w:val="00E04ACC"/>
    <w:rsid w:val="00E110E8"/>
    <w:rsid w:val="00E64BEA"/>
    <w:rsid w:val="00E766B5"/>
    <w:rsid w:val="00E82381"/>
    <w:rsid w:val="00E8293A"/>
    <w:rsid w:val="00E903EA"/>
    <w:rsid w:val="00EA4378"/>
    <w:rsid w:val="00EA7C86"/>
    <w:rsid w:val="00EB0484"/>
    <w:rsid w:val="00EC0F34"/>
    <w:rsid w:val="00EC687C"/>
    <w:rsid w:val="00ED5605"/>
    <w:rsid w:val="00EE290A"/>
    <w:rsid w:val="00EF1387"/>
    <w:rsid w:val="00F02ABC"/>
    <w:rsid w:val="00F0660E"/>
    <w:rsid w:val="00F07E1E"/>
    <w:rsid w:val="00F420D2"/>
    <w:rsid w:val="00F43EE1"/>
    <w:rsid w:val="00F51CDA"/>
    <w:rsid w:val="00F6145C"/>
    <w:rsid w:val="00F8635F"/>
    <w:rsid w:val="00F958AB"/>
    <w:rsid w:val="00F96949"/>
    <w:rsid w:val="00FA1EE7"/>
    <w:rsid w:val="00FB321F"/>
    <w:rsid w:val="00FB599F"/>
    <w:rsid w:val="00FD768C"/>
    <w:rsid w:val="00FE2228"/>
    <w:rsid w:val="00FF1017"/>
    <w:rsid w:val="00FF7D5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0BB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pPr>
        <w:spacing w:afterLines="50" w:line="340" w:lineRule="atLeast"/>
        <w:ind w:leftChars="200" w:left="200" w:rightChars="58" w:right="58"/>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958AB"/>
    <w:pPr>
      <w:widowControl w:val="0"/>
    </w:pPr>
  </w:style>
  <w:style w:type="paragraph" w:styleId="1">
    <w:name w:val="heading 1"/>
    <w:basedOn w:val="Web"/>
    <w:next w:val="a"/>
    <w:link w:val="10"/>
    <w:uiPriority w:val="9"/>
    <w:qFormat/>
    <w:rsid w:val="0078019A"/>
    <w:pPr>
      <w:spacing w:before="0" w:beforeAutospacing="0" w:after="180" w:afterAutospacing="0" w:line="480" w:lineRule="auto"/>
      <w:ind w:right="140"/>
      <w:outlineLvl w:val="0"/>
    </w:pPr>
    <w:rPr>
      <w:rFonts w:ascii="標楷體" w:eastAsia="標楷體" w:hAnsi="標楷體"/>
      <w:b/>
      <w:bCs/>
      <w:color w:val="000000"/>
      <w:sz w:val="32"/>
      <w:szCs w:val="32"/>
    </w:rPr>
  </w:style>
  <w:style w:type="paragraph" w:styleId="2">
    <w:name w:val="heading 2"/>
    <w:basedOn w:val="a"/>
    <w:next w:val="a"/>
    <w:link w:val="20"/>
    <w:uiPriority w:val="9"/>
    <w:unhideWhenUsed/>
    <w:qFormat/>
    <w:rsid w:val="002C6CB6"/>
    <w:pPr>
      <w:spacing w:after="180" w:line="480" w:lineRule="auto"/>
      <w:ind w:leftChars="0" w:left="0" w:right="139"/>
      <w:outlineLvl w:val="1"/>
    </w:pPr>
    <w:rPr>
      <w:rFonts w:ascii="標楷體" w:eastAsia="標楷體" w:hAnsi="標楷體"/>
      <w:b/>
      <w:sz w:val="32"/>
    </w:rPr>
  </w:style>
  <w:style w:type="paragraph" w:styleId="3">
    <w:name w:val="heading 3"/>
    <w:basedOn w:val="a"/>
    <w:next w:val="a"/>
    <w:link w:val="30"/>
    <w:uiPriority w:val="9"/>
    <w:unhideWhenUsed/>
    <w:qFormat/>
    <w:rsid w:val="002C6CB6"/>
    <w:pPr>
      <w:spacing w:after="180" w:line="480" w:lineRule="auto"/>
      <w:ind w:leftChars="0" w:left="0" w:right="139"/>
      <w:outlineLvl w:val="2"/>
    </w:pPr>
    <w:rPr>
      <w:rFonts w:ascii="標楷體" w:eastAsia="標楷體" w:hAnsi="標楷體" w:cs="Arial"/>
      <w:b/>
      <w:color w:val="000000"/>
      <w:sz w:val="32"/>
      <w:szCs w:val="32"/>
      <w:shd w:val="clear" w:color="auto" w:fill="FFFFFF"/>
    </w:rPr>
  </w:style>
  <w:style w:type="paragraph" w:styleId="5">
    <w:name w:val="heading 5"/>
    <w:basedOn w:val="a"/>
    <w:next w:val="a"/>
    <w:link w:val="50"/>
    <w:uiPriority w:val="9"/>
    <w:semiHidden/>
    <w:unhideWhenUsed/>
    <w:qFormat/>
    <w:rsid w:val="0078019A"/>
    <w:pPr>
      <w:keepNext/>
      <w:spacing w:line="720" w:lineRule="atLeast"/>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unhideWhenUsed/>
    <w:rsid w:val="00E903EA"/>
    <w:pPr>
      <w:widowControl/>
      <w:spacing w:before="100" w:beforeAutospacing="1" w:afterLines="0" w:afterAutospacing="1" w:line="240" w:lineRule="auto"/>
      <w:ind w:leftChars="0" w:left="0" w:rightChars="0" w:right="0"/>
    </w:pPr>
    <w:rPr>
      <w:rFonts w:ascii="新細明體" w:eastAsia="新細明體" w:hAnsi="新細明體" w:cs="新細明體"/>
      <w:kern w:val="0"/>
      <w:szCs w:val="24"/>
    </w:rPr>
  </w:style>
  <w:style w:type="character" w:customStyle="1" w:styleId="apple-tab-span">
    <w:name w:val="apple-tab-span"/>
    <w:basedOn w:val="a0"/>
    <w:rsid w:val="00E903EA"/>
  </w:style>
  <w:style w:type="table" w:styleId="a3">
    <w:name w:val="Table Grid"/>
    <w:basedOn w:val="a1"/>
    <w:uiPriority w:val="59"/>
    <w:rsid w:val="0050684E"/>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a4">
    <w:name w:val="Balloon Text"/>
    <w:basedOn w:val="a"/>
    <w:link w:val="a5"/>
    <w:uiPriority w:val="99"/>
    <w:semiHidden/>
    <w:unhideWhenUsed/>
    <w:rsid w:val="00375CDD"/>
    <w:pPr>
      <w:spacing w:line="240" w:lineRule="auto"/>
    </w:pPr>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375CDD"/>
    <w:rPr>
      <w:rFonts w:asciiTheme="majorHAnsi" w:eastAsiaTheme="majorEastAsia" w:hAnsiTheme="majorHAnsi" w:cstheme="majorBidi"/>
      <w:sz w:val="18"/>
      <w:szCs w:val="18"/>
    </w:rPr>
  </w:style>
  <w:style w:type="paragraph" w:styleId="a6">
    <w:name w:val="header"/>
    <w:basedOn w:val="a"/>
    <w:link w:val="a7"/>
    <w:uiPriority w:val="99"/>
    <w:unhideWhenUsed/>
    <w:rsid w:val="00DC5C4F"/>
    <w:pPr>
      <w:tabs>
        <w:tab w:val="center" w:pos="4153"/>
        <w:tab w:val="right" w:pos="8306"/>
      </w:tabs>
      <w:snapToGrid w:val="0"/>
    </w:pPr>
    <w:rPr>
      <w:sz w:val="20"/>
      <w:szCs w:val="20"/>
    </w:rPr>
  </w:style>
  <w:style w:type="character" w:customStyle="1" w:styleId="a7">
    <w:name w:val="頁首 字元"/>
    <w:basedOn w:val="a0"/>
    <w:link w:val="a6"/>
    <w:uiPriority w:val="99"/>
    <w:rsid w:val="00DC5C4F"/>
    <w:rPr>
      <w:sz w:val="20"/>
      <w:szCs w:val="20"/>
    </w:rPr>
  </w:style>
  <w:style w:type="paragraph" w:styleId="a8">
    <w:name w:val="footer"/>
    <w:basedOn w:val="a"/>
    <w:link w:val="a9"/>
    <w:uiPriority w:val="99"/>
    <w:unhideWhenUsed/>
    <w:rsid w:val="00DC5C4F"/>
    <w:pPr>
      <w:tabs>
        <w:tab w:val="center" w:pos="4153"/>
        <w:tab w:val="right" w:pos="8306"/>
      </w:tabs>
      <w:snapToGrid w:val="0"/>
    </w:pPr>
    <w:rPr>
      <w:sz w:val="20"/>
      <w:szCs w:val="20"/>
    </w:rPr>
  </w:style>
  <w:style w:type="character" w:customStyle="1" w:styleId="a9">
    <w:name w:val="頁尾 字元"/>
    <w:basedOn w:val="a0"/>
    <w:link w:val="a8"/>
    <w:uiPriority w:val="99"/>
    <w:rsid w:val="00DC5C4F"/>
    <w:rPr>
      <w:sz w:val="20"/>
      <w:szCs w:val="20"/>
    </w:rPr>
  </w:style>
  <w:style w:type="character" w:styleId="aa">
    <w:name w:val="Hyperlink"/>
    <w:basedOn w:val="a0"/>
    <w:uiPriority w:val="99"/>
    <w:unhideWhenUsed/>
    <w:rsid w:val="002D1381"/>
    <w:rPr>
      <w:color w:val="0000FF"/>
      <w:u w:val="single"/>
    </w:rPr>
  </w:style>
  <w:style w:type="paragraph" w:styleId="ab">
    <w:name w:val="List Paragraph"/>
    <w:basedOn w:val="a"/>
    <w:uiPriority w:val="34"/>
    <w:qFormat/>
    <w:rsid w:val="009F7AD6"/>
    <w:pPr>
      <w:ind w:left="480"/>
    </w:pPr>
  </w:style>
  <w:style w:type="character" w:customStyle="1" w:styleId="10">
    <w:name w:val="標題 1 字元"/>
    <w:basedOn w:val="a0"/>
    <w:link w:val="1"/>
    <w:uiPriority w:val="9"/>
    <w:rsid w:val="0078019A"/>
    <w:rPr>
      <w:rFonts w:ascii="標楷體" w:eastAsia="標楷體" w:hAnsi="標楷體" w:cs="新細明體"/>
      <w:b/>
      <w:bCs/>
      <w:color w:val="000000"/>
      <w:kern w:val="0"/>
      <w:sz w:val="32"/>
      <w:szCs w:val="32"/>
    </w:rPr>
  </w:style>
  <w:style w:type="character" w:customStyle="1" w:styleId="50">
    <w:name w:val="標題 5 字元"/>
    <w:basedOn w:val="a0"/>
    <w:link w:val="5"/>
    <w:uiPriority w:val="9"/>
    <w:semiHidden/>
    <w:rsid w:val="0078019A"/>
    <w:rPr>
      <w:rFonts w:asciiTheme="majorHAnsi" w:eastAsiaTheme="majorEastAsia" w:hAnsiTheme="majorHAnsi" w:cstheme="majorBidi"/>
      <w:b/>
      <w:bCs/>
      <w:sz w:val="36"/>
      <w:szCs w:val="36"/>
    </w:rPr>
  </w:style>
  <w:style w:type="character" w:customStyle="1" w:styleId="20">
    <w:name w:val="標題 2 字元"/>
    <w:basedOn w:val="a0"/>
    <w:link w:val="2"/>
    <w:uiPriority w:val="9"/>
    <w:rsid w:val="002C6CB6"/>
    <w:rPr>
      <w:rFonts w:ascii="標楷體" w:eastAsia="標楷體" w:hAnsi="標楷體"/>
      <w:b/>
      <w:sz w:val="32"/>
    </w:rPr>
  </w:style>
  <w:style w:type="character" w:customStyle="1" w:styleId="30">
    <w:name w:val="標題 3 字元"/>
    <w:basedOn w:val="a0"/>
    <w:link w:val="3"/>
    <w:uiPriority w:val="9"/>
    <w:rsid w:val="002C6CB6"/>
    <w:rPr>
      <w:rFonts w:ascii="標楷體" w:eastAsia="標楷體" w:hAnsi="標楷體" w:cs="Arial"/>
      <w:b/>
      <w:color w:val="000000"/>
      <w:sz w:val="32"/>
      <w:szCs w:val="32"/>
    </w:rPr>
  </w:style>
  <w:style w:type="table" w:customStyle="1" w:styleId="4-31">
    <w:name w:val="清單表格 4 - 輔色 31"/>
    <w:basedOn w:val="a1"/>
    <w:uiPriority w:val="49"/>
    <w:rsid w:val="0061769F"/>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11">
    <w:name w:val="淺色網底1"/>
    <w:basedOn w:val="a1"/>
    <w:uiPriority w:val="60"/>
    <w:rsid w:val="0061769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5">
    <w:name w:val="Light List Accent 5"/>
    <w:basedOn w:val="a1"/>
    <w:uiPriority w:val="61"/>
    <w:rsid w:val="0061769F"/>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110">
    <w:name w:val="暗色網底 11"/>
    <w:basedOn w:val="a1"/>
    <w:uiPriority w:val="63"/>
    <w:rsid w:val="0061769F"/>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3">
    <w:name w:val="Medium Shading 1 Accent 3"/>
    <w:basedOn w:val="a1"/>
    <w:uiPriority w:val="63"/>
    <w:rsid w:val="0061769F"/>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4">
    <w:name w:val="Light Shading Accent 4"/>
    <w:basedOn w:val="a1"/>
    <w:uiPriority w:val="60"/>
    <w:rsid w:val="00092FAD"/>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3">
    <w:name w:val="Light List Accent 3"/>
    <w:basedOn w:val="a1"/>
    <w:uiPriority w:val="61"/>
    <w:rsid w:val="00092FAD"/>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ac">
    <w:name w:val="Document Map"/>
    <w:basedOn w:val="a"/>
    <w:link w:val="ad"/>
    <w:uiPriority w:val="99"/>
    <w:semiHidden/>
    <w:unhideWhenUsed/>
    <w:rsid w:val="00511BD1"/>
    <w:rPr>
      <w:rFonts w:ascii="新細明體" w:eastAsia="新細明體"/>
      <w:sz w:val="18"/>
      <w:szCs w:val="18"/>
    </w:rPr>
  </w:style>
  <w:style w:type="character" w:customStyle="1" w:styleId="ad">
    <w:name w:val="文件引導模式 字元"/>
    <w:basedOn w:val="a0"/>
    <w:link w:val="ac"/>
    <w:uiPriority w:val="99"/>
    <w:semiHidden/>
    <w:rsid w:val="00511BD1"/>
    <w:rPr>
      <w:rFonts w:ascii="新細明體" w:eastAsia="新細明體"/>
      <w:sz w:val="18"/>
      <w:szCs w:val="18"/>
    </w:rPr>
  </w:style>
  <w:style w:type="paragraph" w:styleId="ae">
    <w:name w:val="TOC Heading"/>
    <w:basedOn w:val="1"/>
    <w:next w:val="a"/>
    <w:uiPriority w:val="39"/>
    <w:unhideWhenUsed/>
    <w:qFormat/>
    <w:rsid w:val="003752CE"/>
    <w:pPr>
      <w:keepNext/>
      <w:keepLines/>
      <w:spacing w:before="480" w:after="0" w:line="276" w:lineRule="auto"/>
      <w:ind w:right="0"/>
      <w:outlineLvl w:val="9"/>
    </w:pPr>
    <w:rPr>
      <w:rFonts w:asciiTheme="majorHAnsi" w:eastAsiaTheme="majorEastAsia" w:hAnsiTheme="majorHAnsi" w:cstheme="majorBidi"/>
      <w:color w:val="365F91" w:themeColor="accent1" w:themeShade="BF"/>
      <w:sz w:val="28"/>
      <w:szCs w:val="28"/>
    </w:rPr>
  </w:style>
  <w:style w:type="paragraph" w:styleId="21">
    <w:name w:val="toc 2"/>
    <w:basedOn w:val="a"/>
    <w:next w:val="a"/>
    <w:autoRedefine/>
    <w:uiPriority w:val="39"/>
    <w:unhideWhenUsed/>
    <w:rsid w:val="003752CE"/>
    <w:pPr>
      <w:tabs>
        <w:tab w:val="right" w:leader="dot" w:pos="8296"/>
      </w:tabs>
      <w:spacing w:after="180"/>
      <w:ind w:leftChars="400" w:left="960" w:right="139"/>
    </w:pPr>
  </w:style>
  <w:style w:type="paragraph" w:styleId="12">
    <w:name w:val="toc 1"/>
    <w:basedOn w:val="a"/>
    <w:next w:val="a"/>
    <w:autoRedefine/>
    <w:uiPriority w:val="39"/>
    <w:unhideWhenUsed/>
    <w:rsid w:val="003752CE"/>
    <w:pPr>
      <w:ind w:left="0"/>
    </w:pPr>
  </w:style>
  <w:style w:type="paragraph" w:styleId="31">
    <w:name w:val="toc 3"/>
    <w:basedOn w:val="a"/>
    <w:next w:val="a"/>
    <w:autoRedefine/>
    <w:uiPriority w:val="39"/>
    <w:unhideWhenUsed/>
    <w:rsid w:val="001E11C7"/>
    <w:pPr>
      <w:tabs>
        <w:tab w:val="right" w:leader="dot" w:pos="8296"/>
      </w:tabs>
      <w:spacing w:after="180"/>
      <w:ind w:leftChars="700" w:left="1680" w:right="139"/>
    </w:pPr>
  </w:style>
  <w:style w:type="character" w:styleId="af">
    <w:name w:val="annotation reference"/>
    <w:basedOn w:val="a0"/>
    <w:uiPriority w:val="99"/>
    <w:semiHidden/>
    <w:unhideWhenUsed/>
    <w:rsid w:val="00562216"/>
    <w:rPr>
      <w:sz w:val="18"/>
      <w:szCs w:val="18"/>
    </w:rPr>
  </w:style>
  <w:style w:type="paragraph" w:styleId="af0">
    <w:name w:val="annotation text"/>
    <w:basedOn w:val="a"/>
    <w:link w:val="af1"/>
    <w:uiPriority w:val="99"/>
    <w:semiHidden/>
    <w:unhideWhenUsed/>
    <w:rsid w:val="00562216"/>
  </w:style>
  <w:style w:type="character" w:customStyle="1" w:styleId="af1">
    <w:name w:val="註解文字 字元"/>
    <w:basedOn w:val="a0"/>
    <w:link w:val="af0"/>
    <w:uiPriority w:val="99"/>
    <w:semiHidden/>
    <w:rsid w:val="00562216"/>
  </w:style>
  <w:style w:type="paragraph" w:styleId="af2">
    <w:name w:val="annotation subject"/>
    <w:basedOn w:val="af0"/>
    <w:next w:val="af0"/>
    <w:link w:val="af3"/>
    <w:uiPriority w:val="99"/>
    <w:semiHidden/>
    <w:unhideWhenUsed/>
    <w:rsid w:val="00562216"/>
    <w:rPr>
      <w:b/>
      <w:bCs/>
    </w:rPr>
  </w:style>
  <w:style w:type="character" w:customStyle="1" w:styleId="af3">
    <w:name w:val="註解主旨 字元"/>
    <w:basedOn w:val="af1"/>
    <w:link w:val="af2"/>
    <w:uiPriority w:val="99"/>
    <w:semiHidden/>
    <w:rsid w:val="00562216"/>
    <w:rPr>
      <w:b/>
      <w:bCs/>
    </w:rPr>
  </w:style>
  <w:style w:type="character" w:styleId="af4">
    <w:name w:val="FollowedHyperlink"/>
    <w:basedOn w:val="a0"/>
    <w:uiPriority w:val="99"/>
    <w:semiHidden/>
    <w:unhideWhenUsed/>
    <w:rsid w:val="0040431F"/>
    <w:rPr>
      <w:color w:val="800080" w:themeColor="followedHyperlink"/>
      <w:u w:val="single"/>
    </w:rPr>
  </w:style>
  <w:style w:type="table" w:customStyle="1" w:styleId="ListTable1Light">
    <w:name w:val="List Table 1 Light"/>
    <w:basedOn w:val="a1"/>
    <w:uiPriority w:val="46"/>
    <w:rsid w:val="005C6DCC"/>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844340">
      <w:bodyDiv w:val="1"/>
      <w:marLeft w:val="0"/>
      <w:marRight w:val="0"/>
      <w:marTop w:val="0"/>
      <w:marBottom w:val="0"/>
      <w:divBdr>
        <w:top w:val="none" w:sz="0" w:space="0" w:color="auto"/>
        <w:left w:val="none" w:sz="0" w:space="0" w:color="auto"/>
        <w:bottom w:val="none" w:sz="0" w:space="0" w:color="auto"/>
        <w:right w:val="none" w:sz="0" w:space="0" w:color="auto"/>
      </w:divBdr>
    </w:div>
    <w:div w:id="228729448">
      <w:bodyDiv w:val="1"/>
      <w:marLeft w:val="0"/>
      <w:marRight w:val="0"/>
      <w:marTop w:val="0"/>
      <w:marBottom w:val="0"/>
      <w:divBdr>
        <w:top w:val="none" w:sz="0" w:space="0" w:color="auto"/>
        <w:left w:val="none" w:sz="0" w:space="0" w:color="auto"/>
        <w:bottom w:val="none" w:sz="0" w:space="0" w:color="auto"/>
        <w:right w:val="none" w:sz="0" w:space="0" w:color="auto"/>
      </w:divBdr>
    </w:div>
    <w:div w:id="688143282">
      <w:bodyDiv w:val="1"/>
      <w:marLeft w:val="0"/>
      <w:marRight w:val="0"/>
      <w:marTop w:val="0"/>
      <w:marBottom w:val="0"/>
      <w:divBdr>
        <w:top w:val="none" w:sz="0" w:space="0" w:color="auto"/>
        <w:left w:val="none" w:sz="0" w:space="0" w:color="auto"/>
        <w:bottom w:val="none" w:sz="0" w:space="0" w:color="auto"/>
        <w:right w:val="none" w:sz="0" w:space="0" w:color="auto"/>
      </w:divBdr>
    </w:div>
    <w:div w:id="931090761">
      <w:bodyDiv w:val="1"/>
      <w:marLeft w:val="0"/>
      <w:marRight w:val="0"/>
      <w:marTop w:val="0"/>
      <w:marBottom w:val="0"/>
      <w:divBdr>
        <w:top w:val="none" w:sz="0" w:space="0" w:color="auto"/>
        <w:left w:val="none" w:sz="0" w:space="0" w:color="auto"/>
        <w:bottom w:val="none" w:sz="0" w:space="0" w:color="auto"/>
        <w:right w:val="none" w:sz="0" w:space="0" w:color="auto"/>
      </w:divBdr>
    </w:div>
    <w:div w:id="1357848059">
      <w:bodyDiv w:val="1"/>
      <w:marLeft w:val="0"/>
      <w:marRight w:val="0"/>
      <w:marTop w:val="0"/>
      <w:marBottom w:val="0"/>
      <w:divBdr>
        <w:top w:val="none" w:sz="0" w:space="0" w:color="auto"/>
        <w:left w:val="none" w:sz="0" w:space="0" w:color="auto"/>
        <w:bottom w:val="none" w:sz="0" w:space="0" w:color="auto"/>
        <w:right w:val="none" w:sz="0" w:space="0" w:color="auto"/>
      </w:divBdr>
    </w:div>
    <w:div w:id="1380979443">
      <w:bodyDiv w:val="1"/>
      <w:marLeft w:val="0"/>
      <w:marRight w:val="0"/>
      <w:marTop w:val="0"/>
      <w:marBottom w:val="0"/>
      <w:divBdr>
        <w:top w:val="none" w:sz="0" w:space="0" w:color="auto"/>
        <w:left w:val="none" w:sz="0" w:space="0" w:color="auto"/>
        <w:bottom w:val="none" w:sz="0" w:space="0" w:color="auto"/>
        <w:right w:val="none" w:sz="0" w:space="0" w:color="auto"/>
      </w:divBdr>
    </w:div>
    <w:div w:id="1605921219">
      <w:bodyDiv w:val="1"/>
      <w:marLeft w:val="0"/>
      <w:marRight w:val="0"/>
      <w:marTop w:val="0"/>
      <w:marBottom w:val="0"/>
      <w:divBdr>
        <w:top w:val="none" w:sz="0" w:space="0" w:color="auto"/>
        <w:left w:val="none" w:sz="0" w:space="0" w:color="auto"/>
        <w:bottom w:val="none" w:sz="0" w:space="0" w:color="auto"/>
        <w:right w:val="none" w:sz="0" w:space="0" w:color="auto"/>
      </w:divBdr>
      <w:divsChild>
        <w:div w:id="108551371">
          <w:marLeft w:val="547"/>
          <w:marRight w:val="0"/>
          <w:marTop w:val="154"/>
          <w:marBottom w:val="0"/>
          <w:divBdr>
            <w:top w:val="none" w:sz="0" w:space="0" w:color="auto"/>
            <w:left w:val="none" w:sz="0" w:space="0" w:color="auto"/>
            <w:bottom w:val="none" w:sz="0" w:space="0" w:color="auto"/>
            <w:right w:val="none" w:sz="0" w:space="0" w:color="auto"/>
          </w:divBdr>
        </w:div>
        <w:div w:id="1914658969">
          <w:marLeft w:val="547"/>
          <w:marRight w:val="0"/>
          <w:marTop w:val="154"/>
          <w:marBottom w:val="0"/>
          <w:divBdr>
            <w:top w:val="none" w:sz="0" w:space="0" w:color="auto"/>
            <w:left w:val="none" w:sz="0" w:space="0" w:color="auto"/>
            <w:bottom w:val="none" w:sz="0" w:space="0" w:color="auto"/>
            <w:right w:val="none" w:sz="0" w:space="0" w:color="auto"/>
          </w:divBdr>
        </w:div>
      </w:divsChild>
    </w:div>
    <w:div w:id="1822575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hiayi.itour.org.tw/" TargetMode="External"/><Relationship Id="rId47" Type="http://schemas.openxmlformats.org/officeDocument/2006/relationships/image" Target="media/image27.jpe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scitechvista.nat.gov.tw/c/oZvz.htm" TargetMode="Externa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jpeg"/><Relationship Id="rId66" Type="http://schemas.openxmlformats.org/officeDocument/2006/relationships/image" Target="media/image46.jpeg"/><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eveloper.android.com/studio/index.html" TargetMode="External"/><Relationship Id="rId52" Type="http://schemas.openxmlformats.org/officeDocument/2006/relationships/image" Target="media/image32.png"/><Relationship Id="rId60" Type="http://schemas.openxmlformats.org/officeDocument/2006/relationships/image" Target="media/image40.jpeg"/><Relationship Id="rId65" Type="http://schemas.openxmlformats.org/officeDocument/2006/relationships/image" Target="media/image45.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hiayi.itour.org.tw:8090/api2/doc/" TargetMode="Externa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6.png"/><Relationship Id="rId59" Type="http://schemas.openxmlformats.org/officeDocument/2006/relationships/image" Target="media/image39.jpeg"/><Relationship Id="rId67"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hyperlink" Target="https://www.blindtour.tw/" TargetMode="External"/><Relationship Id="rId54" Type="http://schemas.openxmlformats.org/officeDocument/2006/relationships/image" Target="media/image34.png"/><Relationship Id="rId62" Type="http://schemas.openxmlformats.org/officeDocument/2006/relationships/image" Target="media/image42.jpeg"/><Relationship Id="rId70" Type="http://schemas.microsoft.com/office/2011/relationships/people" Target="peop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BDC92E9-1775-4EEC-8EFD-607ECA2D2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TotalTime>
  <Pages>30</Pages>
  <Words>1565</Words>
  <Characters>8927</Characters>
  <Application>Microsoft Office Word</Application>
  <DocSecurity>0</DocSecurity>
  <Lines>74</Lines>
  <Paragraphs>20</Paragraphs>
  <ScaleCrop>false</ScaleCrop>
  <Company/>
  <LinksUpToDate>false</LinksUpToDate>
  <CharactersWithSpaces>10472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fannyvm3</dc:creator>
  <cp:lastModifiedBy>林瑋鴻</cp:lastModifiedBy>
  <cp:revision>31</cp:revision>
  <cp:lastPrinted>2017-06-05T07:22:00Z</cp:lastPrinted>
  <dcterms:created xsi:type="dcterms:W3CDTF">2017-06-21T12:42:00Z</dcterms:created>
  <dcterms:modified xsi:type="dcterms:W3CDTF">2017-06-24T12:29:00Z</dcterms:modified>
</cp:coreProperties>
</file>